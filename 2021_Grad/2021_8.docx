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383C1" w14:textId="05AC533B" w:rsidR="009864D8" w:rsidRDefault="009864D8" w:rsidP="00904B62">
      <w:pPr>
        <w:ind w:firstLineChars="0" w:firstLine="0"/>
      </w:pPr>
    </w:p>
    <w:p w14:paraId="3F01A865" w14:textId="3DA5F9BE" w:rsidR="009864D8" w:rsidRDefault="009864D8" w:rsidP="00904B62">
      <w:pPr>
        <w:ind w:firstLineChars="0" w:firstLine="0"/>
      </w:pPr>
    </w:p>
    <w:p w14:paraId="236AB9B4" w14:textId="5062F366" w:rsidR="009864D8" w:rsidRDefault="009864D8" w:rsidP="00904B62">
      <w:pPr>
        <w:ind w:firstLineChars="0" w:firstLine="0"/>
      </w:pPr>
    </w:p>
    <w:p w14:paraId="7F20750E" w14:textId="77777777" w:rsidR="009864D8" w:rsidRDefault="009864D8" w:rsidP="00904B62">
      <w:pPr>
        <w:ind w:firstLineChars="0" w:firstLine="0"/>
      </w:pPr>
    </w:p>
    <w:p w14:paraId="75EB9BB0" w14:textId="77777777" w:rsidR="009864D8" w:rsidRDefault="009864D8" w:rsidP="00904B62">
      <w:pPr>
        <w:ind w:firstLineChars="0" w:firstLine="0"/>
      </w:pPr>
    </w:p>
    <w:p w14:paraId="7D64E5E3" w14:textId="77777777" w:rsidR="009864D8" w:rsidRDefault="009864D8" w:rsidP="00904B62">
      <w:pPr>
        <w:ind w:firstLineChars="0" w:firstLine="0"/>
      </w:pPr>
    </w:p>
    <w:p w14:paraId="423B5185" w14:textId="77777777" w:rsidR="009864D8" w:rsidRDefault="009864D8" w:rsidP="00904B62">
      <w:pPr>
        <w:ind w:firstLineChars="0" w:firstLine="0"/>
      </w:pPr>
    </w:p>
    <w:p w14:paraId="0F0525F4" w14:textId="77777777" w:rsidR="009864D8" w:rsidRDefault="009864D8" w:rsidP="00904B62">
      <w:pPr>
        <w:ind w:firstLineChars="0" w:firstLine="0"/>
      </w:pPr>
    </w:p>
    <w:p w14:paraId="47BED02B" w14:textId="4C14F31D" w:rsidR="009864D8" w:rsidRDefault="00174320" w:rsidP="005F3122">
      <w:pPr>
        <w:pStyle w:val="a3"/>
        <w:ind w:firstLine="378"/>
      </w:pPr>
      <w:bookmarkStart w:id="0" w:name="_Toc95321943"/>
      <w:bookmarkStart w:id="1" w:name="_Toc96673899"/>
      <w:bookmarkStart w:id="2" w:name="_Toc96953685"/>
      <w:bookmarkStart w:id="3" w:name="_Toc97034626"/>
      <w:r>
        <w:rPr>
          <w:rFonts w:hint="eastAsia"/>
        </w:rPr>
        <w:t>令和３</w:t>
      </w:r>
      <w:r w:rsidR="009864D8">
        <w:rPr>
          <w:rFonts w:hint="eastAsia"/>
        </w:rPr>
        <w:t>年度</w:t>
      </w:r>
      <w:r w:rsidR="004E02AE">
        <w:rPr>
          <w:rFonts w:hint="eastAsia"/>
        </w:rPr>
        <w:t xml:space="preserve">　</w:t>
      </w:r>
      <w:r w:rsidR="009864D8">
        <w:rPr>
          <w:rFonts w:hint="eastAsia"/>
        </w:rPr>
        <w:t>卒業研究報告書</w:t>
      </w:r>
      <w:bookmarkEnd w:id="0"/>
      <w:bookmarkEnd w:id="1"/>
      <w:bookmarkEnd w:id="2"/>
      <w:bookmarkEnd w:id="3"/>
    </w:p>
    <w:p w14:paraId="2A7BDBE1" w14:textId="6C7674FD" w:rsidR="00591400" w:rsidRDefault="004E02AE" w:rsidP="005F3122">
      <w:pPr>
        <w:pStyle w:val="a3"/>
        <w:ind w:firstLine="378"/>
      </w:pPr>
      <w:bookmarkStart w:id="4" w:name="_Toc96673900"/>
      <w:bookmarkStart w:id="5" w:name="_Toc96953686"/>
      <w:bookmarkStart w:id="6" w:name="_Toc97034627"/>
      <w:r>
        <w:rPr>
          <w:rFonts w:hint="eastAsia"/>
        </w:rPr>
        <w:t>小型ショートカットキーボードデバイス</w:t>
      </w:r>
      <w:bookmarkEnd w:id="4"/>
      <w:bookmarkEnd w:id="5"/>
      <w:bookmarkEnd w:id="6"/>
    </w:p>
    <w:p w14:paraId="7BA083AF" w14:textId="57E8BBA5" w:rsidR="00E86525" w:rsidRDefault="00E86525" w:rsidP="00904B62">
      <w:pPr>
        <w:ind w:firstLineChars="0" w:firstLine="0"/>
      </w:pPr>
    </w:p>
    <w:p w14:paraId="16739883" w14:textId="6BAE9ED2" w:rsidR="00E86525" w:rsidRDefault="00E86525" w:rsidP="00904B62">
      <w:pPr>
        <w:ind w:firstLineChars="0" w:firstLine="0"/>
      </w:pPr>
    </w:p>
    <w:p w14:paraId="250FD833" w14:textId="6BE5E462" w:rsidR="00E86525" w:rsidRDefault="00E86525" w:rsidP="00904B62">
      <w:pPr>
        <w:ind w:firstLineChars="0" w:firstLine="0"/>
      </w:pPr>
    </w:p>
    <w:p w14:paraId="6D7764DB" w14:textId="18651D12" w:rsidR="00E86525" w:rsidRDefault="00E86525" w:rsidP="00904B62">
      <w:pPr>
        <w:ind w:firstLineChars="0" w:firstLine="0"/>
      </w:pPr>
    </w:p>
    <w:p w14:paraId="15B51DFF" w14:textId="604C70A3" w:rsidR="009864D8" w:rsidRDefault="009864D8" w:rsidP="00904B62">
      <w:pPr>
        <w:ind w:firstLineChars="0" w:firstLine="0"/>
      </w:pPr>
    </w:p>
    <w:p w14:paraId="6F8A1579" w14:textId="1F66B141" w:rsidR="009864D8" w:rsidRDefault="009864D8" w:rsidP="00904B62">
      <w:pPr>
        <w:ind w:firstLineChars="0" w:firstLine="0"/>
      </w:pPr>
    </w:p>
    <w:p w14:paraId="41AACC7A" w14:textId="77777777" w:rsidR="009864D8" w:rsidRDefault="009864D8" w:rsidP="00904B62">
      <w:pPr>
        <w:ind w:firstLineChars="0" w:firstLine="0"/>
      </w:pPr>
    </w:p>
    <w:p w14:paraId="7D1C7888" w14:textId="4848F9AF" w:rsidR="00E86525" w:rsidRDefault="00E86525" w:rsidP="00904B62">
      <w:pPr>
        <w:ind w:firstLineChars="0" w:firstLine="0"/>
      </w:pPr>
    </w:p>
    <w:p w14:paraId="329F8737" w14:textId="2D131E40" w:rsidR="00E86525" w:rsidRDefault="00E86525" w:rsidP="00904B62">
      <w:pPr>
        <w:ind w:firstLineChars="0" w:firstLine="0"/>
      </w:pPr>
    </w:p>
    <w:p w14:paraId="517C4BD9" w14:textId="23FBC743" w:rsidR="00E86525" w:rsidRPr="009864D8" w:rsidRDefault="00E86525" w:rsidP="005F3122">
      <w:pPr>
        <w:pStyle w:val="a5"/>
        <w:ind w:left="3385" w:firstLine="298"/>
      </w:pPr>
      <w:bookmarkStart w:id="7" w:name="_Toc95321945"/>
      <w:bookmarkStart w:id="8" w:name="_Toc96673901"/>
      <w:bookmarkStart w:id="9" w:name="_Toc96953687"/>
      <w:bookmarkStart w:id="10" w:name="_Toc97034628"/>
      <w:r w:rsidRPr="009864D8">
        <w:t>情報技術科</w:t>
      </w:r>
      <w:r w:rsidR="00AC3EF4">
        <w:tab/>
      </w:r>
      <w:bookmarkEnd w:id="7"/>
      <w:r w:rsidR="004E02AE">
        <w:rPr>
          <w:rFonts w:hint="eastAsia"/>
        </w:rPr>
        <w:t>清川　浩太郎</w:t>
      </w:r>
      <w:bookmarkEnd w:id="8"/>
      <w:bookmarkEnd w:id="9"/>
      <w:bookmarkEnd w:id="10"/>
    </w:p>
    <w:p w14:paraId="4E51B46D" w14:textId="55EF53EF" w:rsidR="000372AF" w:rsidRDefault="00E86525" w:rsidP="000372AF">
      <w:pPr>
        <w:pStyle w:val="a5"/>
        <w:ind w:left="3385" w:firstLine="298"/>
      </w:pPr>
      <w:bookmarkStart w:id="11" w:name="_Toc95321946"/>
      <w:bookmarkStart w:id="12" w:name="_Toc96673902"/>
      <w:bookmarkStart w:id="13" w:name="_Toc96953688"/>
      <w:bookmarkStart w:id="14" w:name="_Toc97034629"/>
      <w:r w:rsidRPr="009864D8">
        <w:t>指導教員</w:t>
      </w:r>
      <w:r w:rsidR="002F03E2">
        <w:rPr>
          <w:rFonts w:hint="eastAsia"/>
        </w:rPr>
        <w:tab/>
      </w:r>
      <w:r w:rsidR="002F03E2">
        <w:rPr>
          <w:rFonts w:hint="eastAsia"/>
        </w:rPr>
        <w:tab/>
      </w:r>
      <w:r w:rsidR="004E02AE">
        <w:rPr>
          <w:rFonts w:hint="eastAsia"/>
        </w:rPr>
        <w:t>小野</w:t>
      </w:r>
      <w:r w:rsidR="009864D8" w:rsidRPr="009864D8">
        <w:t xml:space="preserve">　</w:t>
      </w:r>
      <w:bookmarkEnd w:id="11"/>
      <w:r w:rsidR="004E02AE">
        <w:rPr>
          <w:rFonts w:hint="eastAsia"/>
        </w:rPr>
        <w:t>陽子</w:t>
      </w:r>
      <w:bookmarkEnd w:id="12"/>
      <w:bookmarkEnd w:id="13"/>
      <w:bookmarkEnd w:id="14"/>
      <w:r w:rsidR="00D2517C">
        <w:br w:type="page"/>
      </w:r>
    </w:p>
    <w:sdt>
      <w:sdtPr>
        <w:rPr>
          <w:rFonts w:asciiTheme="minorHAnsi" w:eastAsiaTheme="minorEastAsia" w:hAnsiTheme="minorHAnsi" w:cstheme="minorBidi"/>
          <w:color w:val="auto"/>
          <w:kern w:val="2"/>
          <w:sz w:val="21"/>
          <w:szCs w:val="21"/>
          <w:lang w:val="ja-JP"/>
        </w:rPr>
        <w:id w:val="61762965"/>
        <w:docPartObj>
          <w:docPartGallery w:val="Table of Contents"/>
          <w:docPartUnique/>
        </w:docPartObj>
      </w:sdtPr>
      <w:sdtEndPr>
        <w:rPr>
          <w:b/>
          <w:bCs/>
        </w:rPr>
      </w:sdtEndPr>
      <w:sdtContent>
        <w:p w14:paraId="0397AF71" w14:textId="24E9FF1D" w:rsidR="00174320" w:rsidRPr="00174320" w:rsidRDefault="00174320" w:rsidP="00174320">
          <w:pPr>
            <w:pStyle w:val="af"/>
            <w:ind w:firstLine="188"/>
            <w:rPr>
              <w:noProof/>
            </w:rPr>
          </w:pPr>
          <w:r>
            <w:rPr>
              <w:lang w:val="ja-JP"/>
            </w:rPr>
            <w:t>目</w:t>
          </w:r>
          <w:bookmarkStart w:id="15" w:name="_GoBack"/>
          <w:bookmarkEnd w:id="15"/>
          <w:r>
            <w:rPr>
              <w:lang w:val="ja-JP"/>
            </w:rPr>
            <w:t>次</w:t>
          </w:r>
          <w:r>
            <w:fldChar w:fldCharType="begin"/>
          </w:r>
          <w:r>
            <w:instrText xml:space="preserve"> TOC \o "1-3" \h \z \u </w:instrText>
          </w:r>
          <w:r>
            <w:fldChar w:fldCharType="separate"/>
          </w:r>
        </w:p>
        <w:p w14:paraId="6D322B69" w14:textId="3E11FB51" w:rsidR="00174320" w:rsidRDefault="00D25234">
          <w:pPr>
            <w:pStyle w:val="11"/>
            <w:tabs>
              <w:tab w:val="left" w:pos="1260"/>
              <w:tab w:val="right" w:leader="dot" w:pos="8494"/>
            </w:tabs>
            <w:ind w:firstLine="188"/>
            <w:rPr>
              <w:noProof/>
              <w:szCs w:val="22"/>
            </w:rPr>
          </w:pPr>
          <w:hyperlink w:anchor="_Toc97034630" w:history="1">
            <w:r w:rsidR="00174320" w:rsidRPr="003A1029">
              <w:rPr>
                <w:rStyle w:val="af0"/>
                <w:noProof/>
                <w:lang w:val="ja-JP"/>
              </w:rPr>
              <w:t>第 1 章</w:t>
            </w:r>
            <w:r w:rsidR="00174320">
              <w:rPr>
                <w:noProof/>
                <w:szCs w:val="22"/>
              </w:rPr>
              <w:tab/>
            </w:r>
            <w:r w:rsidR="00174320" w:rsidRPr="003A1029">
              <w:rPr>
                <w:rStyle w:val="af0"/>
                <w:noProof/>
              </w:rPr>
              <w:t>はじめに</w:t>
            </w:r>
            <w:r w:rsidR="00174320">
              <w:rPr>
                <w:noProof/>
                <w:webHidden/>
              </w:rPr>
              <w:tab/>
            </w:r>
            <w:r w:rsidR="00174320">
              <w:rPr>
                <w:noProof/>
                <w:webHidden/>
              </w:rPr>
              <w:fldChar w:fldCharType="begin"/>
            </w:r>
            <w:r w:rsidR="00174320">
              <w:rPr>
                <w:noProof/>
                <w:webHidden/>
              </w:rPr>
              <w:instrText xml:space="preserve"> PAGEREF _Toc97034630 \h </w:instrText>
            </w:r>
            <w:r w:rsidR="00174320">
              <w:rPr>
                <w:noProof/>
                <w:webHidden/>
              </w:rPr>
            </w:r>
            <w:r w:rsidR="00174320">
              <w:rPr>
                <w:noProof/>
                <w:webHidden/>
              </w:rPr>
              <w:fldChar w:fldCharType="separate"/>
            </w:r>
            <w:r w:rsidR="0084175C">
              <w:rPr>
                <w:noProof/>
                <w:webHidden/>
              </w:rPr>
              <w:t>1</w:t>
            </w:r>
            <w:r w:rsidR="00174320">
              <w:rPr>
                <w:noProof/>
                <w:webHidden/>
              </w:rPr>
              <w:fldChar w:fldCharType="end"/>
            </w:r>
          </w:hyperlink>
        </w:p>
        <w:p w14:paraId="38B83F2D" w14:textId="53558CBF" w:rsidR="00174320" w:rsidRDefault="00D25234">
          <w:pPr>
            <w:pStyle w:val="11"/>
            <w:tabs>
              <w:tab w:val="left" w:pos="1260"/>
              <w:tab w:val="right" w:leader="dot" w:pos="8494"/>
            </w:tabs>
            <w:ind w:firstLine="188"/>
            <w:rPr>
              <w:noProof/>
              <w:szCs w:val="22"/>
            </w:rPr>
          </w:pPr>
          <w:hyperlink w:anchor="_Toc97034631" w:history="1">
            <w:r w:rsidR="00174320" w:rsidRPr="003A1029">
              <w:rPr>
                <w:rStyle w:val="af0"/>
                <w:noProof/>
              </w:rPr>
              <w:t>第 2 章</w:t>
            </w:r>
            <w:r w:rsidR="00174320">
              <w:rPr>
                <w:noProof/>
                <w:szCs w:val="22"/>
              </w:rPr>
              <w:tab/>
            </w:r>
            <w:r w:rsidR="00174320" w:rsidRPr="003A1029">
              <w:rPr>
                <w:rStyle w:val="af0"/>
                <w:noProof/>
              </w:rPr>
              <w:t>ワンボタンキーボードについて</w:t>
            </w:r>
            <w:r w:rsidR="00174320">
              <w:rPr>
                <w:noProof/>
                <w:webHidden/>
              </w:rPr>
              <w:tab/>
            </w:r>
            <w:r w:rsidR="00174320">
              <w:rPr>
                <w:noProof/>
                <w:webHidden/>
              </w:rPr>
              <w:fldChar w:fldCharType="begin"/>
            </w:r>
            <w:r w:rsidR="00174320">
              <w:rPr>
                <w:noProof/>
                <w:webHidden/>
              </w:rPr>
              <w:instrText xml:space="preserve"> PAGEREF _Toc97034631 \h </w:instrText>
            </w:r>
            <w:r w:rsidR="00174320">
              <w:rPr>
                <w:noProof/>
                <w:webHidden/>
              </w:rPr>
            </w:r>
            <w:r w:rsidR="00174320">
              <w:rPr>
                <w:noProof/>
                <w:webHidden/>
              </w:rPr>
              <w:fldChar w:fldCharType="separate"/>
            </w:r>
            <w:r w:rsidR="0084175C">
              <w:rPr>
                <w:noProof/>
                <w:webHidden/>
              </w:rPr>
              <w:t>2</w:t>
            </w:r>
            <w:r w:rsidR="00174320">
              <w:rPr>
                <w:noProof/>
                <w:webHidden/>
              </w:rPr>
              <w:fldChar w:fldCharType="end"/>
            </w:r>
          </w:hyperlink>
        </w:p>
        <w:p w14:paraId="0F5C67B5" w14:textId="300528CC" w:rsidR="00174320" w:rsidRDefault="00D25234">
          <w:pPr>
            <w:pStyle w:val="11"/>
            <w:tabs>
              <w:tab w:val="left" w:pos="1260"/>
              <w:tab w:val="right" w:leader="dot" w:pos="8494"/>
            </w:tabs>
            <w:ind w:firstLine="188"/>
            <w:rPr>
              <w:noProof/>
              <w:szCs w:val="22"/>
            </w:rPr>
          </w:pPr>
          <w:hyperlink w:anchor="_Toc97034632" w:history="1">
            <w:r w:rsidR="00174320" w:rsidRPr="003A1029">
              <w:rPr>
                <w:rStyle w:val="af0"/>
                <w:noProof/>
              </w:rPr>
              <w:t>第 3 章</w:t>
            </w:r>
            <w:r w:rsidR="00174320">
              <w:rPr>
                <w:noProof/>
                <w:szCs w:val="22"/>
              </w:rPr>
              <w:tab/>
            </w:r>
            <w:r w:rsidR="00174320" w:rsidRPr="003A1029">
              <w:rPr>
                <w:rStyle w:val="af0"/>
                <w:noProof/>
              </w:rPr>
              <w:t>研究概要</w:t>
            </w:r>
            <w:r w:rsidR="00174320">
              <w:rPr>
                <w:noProof/>
                <w:webHidden/>
              </w:rPr>
              <w:tab/>
            </w:r>
            <w:r w:rsidR="00174320">
              <w:rPr>
                <w:noProof/>
                <w:webHidden/>
              </w:rPr>
              <w:fldChar w:fldCharType="begin"/>
            </w:r>
            <w:r w:rsidR="00174320">
              <w:rPr>
                <w:noProof/>
                <w:webHidden/>
              </w:rPr>
              <w:instrText xml:space="preserve"> PAGEREF _Toc97034632 \h </w:instrText>
            </w:r>
            <w:r w:rsidR="00174320">
              <w:rPr>
                <w:noProof/>
                <w:webHidden/>
              </w:rPr>
            </w:r>
            <w:r w:rsidR="00174320">
              <w:rPr>
                <w:noProof/>
                <w:webHidden/>
              </w:rPr>
              <w:fldChar w:fldCharType="separate"/>
            </w:r>
            <w:r w:rsidR="0084175C">
              <w:rPr>
                <w:noProof/>
                <w:webHidden/>
              </w:rPr>
              <w:t>3</w:t>
            </w:r>
            <w:r w:rsidR="00174320">
              <w:rPr>
                <w:noProof/>
                <w:webHidden/>
              </w:rPr>
              <w:fldChar w:fldCharType="end"/>
            </w:r>
          </w:hyperlink>
        </w:p>
        <w:p w14:paraId="670353BB" w14:textId="75062D7A" w:rsidR="00174320" w:rsidRDefault="00D25234">
          <w:pPr>
            <w:pStyle w:val="21"/>
            <w:tabs>
              <w:tab w:val="right" w:leader="dot" w:pos="8494"/>
            </w:tabs>
            <w:ind w:left="188" w:firstLine="188"/>
            <w:rPr>
              <w:noProof/>
              <w:szCs w:val="22"/>
            </w:rPr>
          </w:pPr>
          <w:hyperlink w:anchor="_Toc97034633" w:history="1">
            <w:r w:rsidR="00174320" w:rsidRPr="003A1029">
              <w:rPr>
                <w:rStyle w:val="af0"/>
                <w:noProof/>
              </w:rPr>
              <w:t>3.1 キーボードの組み立て</w:t>
            </w:r>
            <w:r w:rsidR="00174320">
              <w:rPr>
                <w:noProof/>
                <w:webHidden/>
              </w:rPr>
              <w:tab/>
            </w:r>
            <w:r w:rsidR="00174320">
              <w:rPr>
                <w:noProof/>
                <w:webHidden/>
              </w:rPr>
              <w:fldChar w:fldCharType="begin"/>
            </w:r>
            <w:r w:rsidR="00174320">
              <w:rPr>
                <w:noProof/>
                <w:webHidden/>
              </w:rPr>
              <w:instrText xml:space="preserve"> PAGEREF _Toc97034633 \h </w:instrText>
            </w:r>
            <w:r w:rsidR="00174320">
              <w:rPr>
                <w:noProof/>
                <w:webHidden/>
              </w:rPr>
            </w:r>
            <w:r w:rsidR="00174320">
              <w:rPr>
                <w:noProof/>
                <w:webHidden/>
              </w:rPr>
              <w:fldChar w:fldCharType="separate"/>
            </w:r>
            <w:r w:rsidR="0084175C">
              <w:rPr>
                <w:noProof/>
                <w:webHidden/>
              </w:rPr>
              <w:t>3</w:t>
            </w:r>
            <w:r w:rsidR="00174320">
              <w:rPr>
                <w:noProof/>
                <w:webHidden/>
              </w:rPr>
              <w:fldChar w:fldCharType="end"/>
            </w:r>
          </w:hyperlink>
        </w:p>
        <w:p w14:paraId="05B029FE" w14:textId="23A39F0B" w:rsidR="00174320" w:rsidRDefault="00D25234">
          <w:pPr>
            <w:pStyle w:val="31"/>
            <w:tabs>
              <w:tab w:val="left" w:pos="1470"/>
              <w:tab w:val="right" w:leader="dot" w:pos="8494"/>
            </w:tabs>
            <w:ind w:left="376" w:firstLine="188"/>
            <w:rPr>
              <w:noProof/>
              <w:szCs w:val="22"/>
            </w:rPr>
          </w:pPr>
          <w:hyperlink w:anchor="_Toc97034634" w:history="1">
            <w:r w:rsidR="00174320" w:rsidRPr="003A1029">
              <w:rPr>
                <w:rStyle w:val="af0"/>
                <w:noProof/>
              </w:rPr>
              <w:t>3.1.1</w:t>
            </w:r>
            <w:r w:rsidR="00174320">
              <w:rPr>
                <w:noProof/>
                <w:szCs w:val="22"/>
              </w:rPr>
              <w:tab/>
            </w:r>
            <w:r w:rsidR="00174320" w:rsidRPr="003A1029">
              <w:rPr>
                <w:rStyle w:val="af0"/>
                <w:noProof/>
              </w:rPr>
              <w:t>Arduino Beetleの仕様</w:t>
            </w:r>
            <w:r w:rsidR="00174320">
              <w:rPr>
                <w:noProof/>
                <w:webHidden/>
              </w:rPr>
              <w:tab/>
            </w:r>
            <w:r w:rsidR="00174320">
              <w:rPr>
                <w:noProof/>
                <w:webHidden/>
              </w:rPr>
              <w:fldChar w:fldCharType="begin"/>
            </w:r>
            <w:r w:rsidR="00174320">
              <w:rPr>
                <w:noProof/>
                <w:webHidden/>
              </w:rPr>
              <w:instrText xml:space="preserve"> PAGEREF _Toc97034634 \h </w:instrText>
            </w:r>
            <w:r w:rsidR="00174320">
              <w:rPr>
                <w:noProof/>
                <w:webHidden/>
              </w:rPr>
            </w:r>
            <w:r w:rsidR="00174320">
              <w:rPr>
                <w:noProof/>
                <w:webHidden/>
              </w:rPr>
              <w:fldChar w:fldCharType="separate"/>
            </w:r>
            <w:r w:rsidR="0084175C">
              <w:rPr>
                <w:noProof/>
                <w:webHidden/>
              </w:rPr>
              <w:t>5</w:t>
            </w:r>
            <w:r w:rsidR="00174320">
              <w:rPr>
                <w:noProof/>
                <w:webHidden/>
              </w:rPr>
              <w:fldChar w:fldCharType="end"/>
            </w:r>
          </w:hyperlink>
        </w:p>
        <w:p w14:paraId="5247AED1" w14:textId="7CC2F253" w:rsidR="00174320" w:rsidRDefault="00D25234">
          <w:pPr>
            <w:pStyle w:val="31"/>
            <w:tabs>
              <w:tab w:val="left" w:pos="1470"/>
              <w:tab w:val="right" w:leader="dot" w:pos="8494"/>
            </w:tabs>
            <w:ind w:left="376" w:firstLine="188"/>
            <w:rPr>
              <w:noProof/>
              <w:szCs w:val="22"/>
            </w:rPr>
          </w:pPr>
          <w:hyperlink w:anchor="_Toc97034635" w:history="1">
            <w:r w:rsidR="00174320" w:rsidRPr="003A1029">
              <w:rPr>
                <w:rStyle w:val="af0"/>
                <w:noProof/>
              </w:rPr>
              <w:t>3.1.2</w:t>
            </w:r>
            <w:r w:rsidR="00174320">
              <w:rPr>
                <w:noProof/>
                <w:szCs w:val="22"/>
              </w:rPr>
              <w:tab/>
            </w:r>
            <w:r w:rsidR="00174320" w:rsidRPr="003A1029">
              <w:rPr>
                <w:rStyle w:val="af0"/>
                <w:noProof/>
              </w:rPr>
              <w:t>ワンボタンキーボードの組み立て方</w:t>
            </w:r>
            <w:r w:rsidR="00174320">
              <w:rPr>
                <w:noProof/>
                <w:webHidden/>
              </w:rPr>
              <w:tab/>
            </w:r>
            <w:r w:rsidR="00174320">
              <w:rPr>
                <w:noProof/>
                <w:webHidden/>
              </w:rPr>
              <w:fldChar w:fldCharType="begin"/>
            </w:r>
            <w:r w:rsidR="00174320">
              <w:rPr>
                <w:noProof/>
                <w:webHidden/>
              </w:rPr>
              <w:instrText xml:space="preserve"> PAGEREF _Toc97034635 \h </w:instrText>
            </w:r>
            <w:r w:rsidR="00174320">
              <w:rPr>
                <w:noProof/>
                <w:webHidden/>
              </w:rPr>
            </w:r>
            <w:r w:rsidR="00174320">
              <w:rPr>
                <w:noProof/>
                <w:webHidden/>
              </w:rPr>
              <w:fldChar w:fldCharType="separate"/>
            </w:r>
            <w:r w:rsidR="0084175C">
              <w:rPr>
                <w:noProof/>
                <w:webHidden/>
              </w:rPr>
              <w:t>7</w:t>
            </w:r>
            <w:r w:rsidR="00174320">
              <w:rPr>
                <w:noProof/>
                <w:webHidden/>
              </w:rPr>
              <w:fldChar w:fldCharType="end"/>
            </w:r>
          </w:hyperlink>
        </w:p>
        <w:p w14:paraId="230A74F3" w14:textId="50460D38" w:rsidR="00174320" w:rsidRDefault="00D25234">
          <w:pPr>
            <w:pStyle w:val="21"/>
            <w:tabs>
              <w:tab w:val="right" w:leader="dot" w:pos="8494"/>
            </w:tabs>
            <w:ind w:left="188" w:firstLine="188"/>
            <w:rPr>
              <w:noProof/>
              <w:szCs w:val="22"/>
            </w:rPr>
          </w:pPr>
          <w:hyperlink w:anchor="_Toc97034636" w:history="1">
            <w:r w:rsidR="00174320" w:rsidRPr="003A1029">
              <w:rPr>
                <w:rStyle w:val="af0"/>
                <w:noProof/>
              </w:rPr>
              <w:t>3.2 キーボード動作のシステム開発</w:t>
            </w:r>
            <w:r w:rsidR="00174320">
              <w:rPr>
                <w:noProof/>
                <w:webHidden/>
              </w:rPr>
              <w:tab/>
            </w:r>
            <w:r w:rsidR="00174320">
              <w:rPr>
                <w:noProof/>
                <w:webHidden/>
              </w:rPr>
              <w:fldChar w:fldCharType="begin"/>
            </w:r>
            <w:r w:rsidR="00174320">
              <w:rPr>
                <w:noProof/>
                <w:webHidden/>
              </w:rPr>
              <w:instrText xml:space="preserve"> PAGEREF _Toc97034636 \h </w:instrText>
            </w:r>
            <w:r w:rsidR="00174320">
              <w:rPr>
                <w:noProof/>
                <w:webHidden/>
              </w:rPr>
            </w:r>
            <w:r w:rsidR="00174320">
              <w:rPr>
                <w:noProof/>
                <w:webHidden/>
              </w:rPr>
              <w:fldChar w:fldCharType="separate"/>
            </w:r>
            <w:r w:rsidR="0084175C">
              <w:rPr>
                <w:noProof/>
                <w:webHidden/>
              </w:rPr>
              <w:t>13</w:t>
            </w:r>
            <w:r w:rsidR="00174320">
              <w:rPr>
                <w:noProof/>
                <w:webHidden/>
              </w:rPr>
              <w:fldChar w:fldCharType="end"/>
            </w:r>
          </w:hyperlink>
        </w:p>
        <w:p w14:paraId="63354CC4" w14:textId="539F86E9" w:rsidR="00174320" w:rsidRDefault="00D25234">
          <w:pPr>
            <w:pStyle w:val="31"/>
            <w:tabs>
              <w:tab w:val="left" w:pos="1470"/>
              <w:tab w:val="right" w:leader="dot" w:pos="8494"/>
            </w:tabs>
            <w:ind w:left="376" w:firstLine="188"/>
            <w:rPr>
              <w:noProof/>
              <w:szCs w:val="22"/>
            </w:rPr>
          </w:pPr>
          <w:hyperlink w:anchor="_Toc97034637" w:history="1">
            <w:r w:rsidR="00174320" w:rsidRPr="003A1029">
              <w:rPr>
                <w:rStyle w:val="af0"/>
                <w:rFonts w:eastAsiaTheme="minorHAnsi"/>
                <w:noProof/>
              </w:rPr>
              <w:t>3.2.1</w:t>
            </w:r>
            <w:r w:rsidR="00174320">
              <w:rPr>
                <w:noProof/>
                <w:szCs w:val="22"/>
              </w:rPr>
              <w:tab/>
            </w:r>
            <w:r w:rsidR="00174320" w:rsidRPr="003A1029">
              <w:rPr>
                <w:rStyle w:val="af0"/>
                <w:rFonts w:eastAsiaTheme="minorHAnsi"/>
                <w:noProof/>
              </w:rPr>
              <w:t>Arduinoのインストール</w:t>
            </w:r>
            <w:r w:rsidR="00174320">
              <w:rPr>
                <w:noProof/>
                <w:webHidden/>
              </w:rPr>
              <w:tab/>
            </w:r>
            <w:r w:rsidR="00174320">
              <w:rPr>
                <w:noProof/>
                <w:webHidden/>
              </w:rPr>
              <w:fldChar w:fldCharType="begin"/>
            </w:r>
            <w:r w:rsidR="00174320">
              <w:rPr>
                <w:noProof/>
                <w:webHidden/>
              </w:rPr>
              <w:instrText xml:space="preserve"> PAGEREF _Toc97034637 \h </w:instrText>
            </w:r>
            <w:r w:rsidR="00174320">
              <w:rPr>
                <w:noProof/>
                <w:webHidden/>
              </w:rPr>
            </w:r>
            <w:r w:rsidR="00174320">
              <w:rPr>
                <w:noProof/>
                <w:webHidden/>
              </w:rPr>
              <w:fldChar w:fldCharType="separate"/>
            </w:r>
            <w:r w:rsidR="0084175C">
              <w:rPr>
                <w:noProof/>
                <w:webHidden/>
              </w:rPr>
              <w:t>13</w:t>
            </w:r>
            <w:r w:rsidR="00174320">
              <w:rPr>
                <w:noProof/>
                <w:webHidden/>
              </w:rPr>
              <w:fldChar w:fldCharType="end"/>
            </w:r>
          </w:hyperlink>
        </w:p>
        <w:p w14:paraId="0ECEE7C7" w14:textId="687F4ED1" w:rsidR="00174320" w:rsidRDefault="00D25234">
          <w:pPr>
            <w:pStyle w:val="31"/>
            <w:tabs>
              <w:tab w:val="left" w:pos="1470"/>
              <w:tab w:val="right" w:leader="dot" w:pos="8494"/>
            </w:tabs>
            <w:ind w:left="376" w:firstLine="188"/>
            <w:rPr>
              <w:noProof/>
              <w:szCs w:val="22"/>
            </w:rPr>
          </w:pPr>
          <w:hyperlink w:anchor="_Toc97034638" w:history="1">
            <w:r w:rsidR="00174320" w:rsidRPr="003A1029">
              <w:rPr>
                <w:rStyle w:val="af0"/>
                <w:noProof/>
              </w:rPr>
              <w:t>3.2.2</w:t>
            </w:r>
            <w:r w:rsidR="00174320">
              <w:rPr>
                <w:noProof/>
                <w:szCs w:val="22"/>
              </w:rPr>
              <w:tab/>
            </w:r>
            <w:r w:rsidR="00174320" w:rsidRPr="003A1029">
              <w:rPr>
                <w:rStyle w:val="af0"/>
                <w:noProof/>
              </w:rPr>
              <w:t>Arduinoの環境構築</w:t>
            </w:r>
            <w:r w:rsidR="00174320">
              <w:rPr>
                <w:noProof/>
                <w:webHidden/>
              </w:rPr>
              <w:tab/>
            </w:r>
            <w:r w:rsidR="00174320">
              <w:rPr>
                <w:noProof/>
                <w:webHidden/>
              </w:rPr>
              <w:fldChar w:fldCharType="begin"/>
            </w:r>
            <w:r w:rsidR="00174320">
              <w:rPr>
                <w:noProof/>
                <w:webHidden/>
              </w:rPr>
              <w:instrText xml:space="preserve"> PAGEREF _Toc97034638 \h </w:instrText>
            </w:r>
            <w:r w:rsidR="00174320">
              <w:rPr>
                <w:noProof/>
                <w:webHidden/>
              </w:rPr>
            </w:r>
            <w:r w:rsidR="00174320">
              <w:rPr>
                <w:noProof/>
                <w:webHidden/>
              </w:rPr>
              <w:fldChar w:fldCharType="separate"/>
            </w:r>
            <w:r w:rsidR="0084175C">
              <w:rPr>
                <w:noProof/>
                <w:webHidden/>
              </w:rPr>
              <w:t>16</w:t>
            </w:r>
            <w:r w:rsidR="00174320">
              <w:rPr>
                <w:noProof/>
                <w:webHidden/>
              </w:rPr>
              <w:fldChar w:fldCharType="end"/>
            </w:r>
          </w:hyperlink>
        </w:p>
        <w:p w14:paraId="329E7856" w14:textId="477BAF8A" w:rsidR="00174320" w:rsidRDefault="00D25234">
          <w:pPr>
            <w:pStyle w:val="21"/>
            <w:tabs>
              <w:tab w:val="right" w:leader="dot" w:pos="8494"/>
            </w:tabs>
            <w:ind w:left="188" w:firstLine="188"/>
            <w:rPr>
              <w:noProof/>
              <w:szCs w:val="22"/>
            </w:rPr>
          </w:pPr>
          <w:hyperlink w:anchor="_Toc97034639" w:history="1">
            <w:r w:rsidR="00174320" w:rsidRPr="003A1029">
              <w:rPr>
                <w:rStyle w:val="af0"/>
                <w:noProof/>
              </w:rPr>
              <w:t>3.3 キー割り当てのアプリケーション開発</w:t>
            </w:r>
            <w:r w:rsidR="00174320">
              <w:rPr>
                <w:noProof/>
                <w:webHidden/>
              </w:rPr>
              <w:tab/>
            </w:r>
            <w:r w:rsidR="00174320">
              <w:rPr>
                <w:noProof/>
                <w:webHidden/>
              </w:rPr>
              <w:fldChar w:fldCharType="begin"/>
            </w:r>
            <w:r w:rsidR="00174320">
              <w:rPr>
                <w:noProof/>
                <w:webHidden/>
              </w:rPr>
              <w:instrText xml:space="preserve"> PAGEREF _Toc97034639 \h </w:instrText>
            </w:r>
            <w:r w:rsidR="00174320">
              <w:rPr>
                <w:noProof/>
                <w:webHidden/>
              </w:rPr>
            </w:r>
            <w:r w:rsidR="00174320">
              <w:rPr>
                <w:noProof/>
                <w:webHidden/>
              </w:rPr>
              <w:fldChar w:fldCharType="separate"/>
            </w:r>
            <w:r w:rsidR="0084175C">
              <w:rPr>
                <w:noProof/>
                <w:webHidden/>
              </w:rPr>
              <w:t>17</w:t>
            </w:r>
            <w:r w:rsidR="00174320">
              <w:rPr>
                <w:noProof/>
                <w:webHidden/>
              </w:rPr>
              <w:fldChar w:fldCharType="end"/>
            </w:r>
          </w:hyperlink>
        </w:p>
        <w:p w14:paraId="047B5A2E" w14:textId="78FE1C31" w:rsidR="00174320" w:rsidRDefault="00D25234">
          <w:pPr>
            <w:pStyle w:val="11"/>
            <w:tabs>
              <w:tab w:val="left" w:pos="1260"/>
              <w:tab w:val="right" w:leader="dot" w:pos="8494"/>
            </w:tabs>
            <w:ind w:firstLine="188"/>
            <w:rPr>
              <w:noProof/>
              <w:szCs w:val="22"/>
            </w:rPr>
          </w:pPr>
          <w:hyperlink w:anchor="_Toc97034640" w:history="1">
            <w:r w:rsidR="00174320" w:rsidRPr="003A1029">
              <w:rPr>
                <w:rStyle w:val="af0"/>
                <w:noProof/>
              </w:rPr>
              <w:t>第 4 章</w:t>
            </w:r>
            <w:r w:rsidR="00174320">
              <w:rPr>
                <w:noProof/>
                <w:szCs w:val="22"/>
              </w:rPr>
              <w:tab/>
            </w:r>
            <w:r w:rsidR="00174320" w:rsidRPr="003A1029">
              <w:rPr>
                <w:rStyle w:val="af0"/>
                <w:noProof/>
              </w:rPr>
              <w:t>開発概要</w:t>
            </w:r>
            <w:r w:rsidR="00174320">
              <w:rPr>
                <w:noProof/>
                <w:webHidden/>
              </w:rPr>
              <w:tab/>
            </w:r>
            <w:r w:rsidR="00174320">
              <w:rPr>
                <w:noProof/>
                <w:webHidden/>
              </w:rPr>
              <w:fldChar w:fldCharType="begin"/>
            </w:r>
            <w:r w:rsidR="00174320">
              <w:rPr>
                <w:noProof/>
                <w:webHidden/>
              </w:rPr>
              <w:instrText xml:space="preserve"> PAGEREF _Toc97034640 \h </w:instrText>
            </w:r>
            <w:r w:rsidR="00174320">
              <w:rPr>
                <w:noProof/>
                <w:webHidden/>
              </w:rPr>
            </w:r>
            <w:r w:rsidR="00174320">
              <w:rPr>
                <w:noProof/>
                <w:webHidden/>
              </w:rPr>
              <w:fldChar w:fldCharType="separate"/>
            </w:r>
            <w:r w:rsidR="0084175C">
              <w:rPr>
                <w:noProof/>
                <w:webHidden/>
              </w:rPr>
              <w:t>18</w:t>
            </w:r>
            <w:r w:rsidR="00174320">
              <w:rPr>
                <w:noProof/>
                <w:webHidden/>
              </w:rPr>
              <w:fldChar w:fldCharType="end"/>
            </w:r>
          </w:hyperlink>
        </w:p>
        <w:p w14:paraId="0B3F4F83" w14:textId="699FC2E0" w:rsidR="00174320" w:rsidRDefault="00D25234">
          <w:pPr>
            <w:pStyle w:val="21"/>
            <w:tabs>
              <w:tab w:val="right" w:leader="dot" w:pos="8494"/>
            </w:tabs>
            <w:ind w:left="188" w:firstLine="188"/>
            <w:rPr>
              <w:noProof/>
              <w:szCs w:val="22"/>
            </w:rPr>
          </w:pPr>
          <w:hyperlink w:anchor="_Toc97034641" w:history="1">
            <w:r w:rsidR="00174320" w:rsidRPr="003A1029">
              <w:rPr>
                <w:rStyle w:val="af0"/>
                <w:noProof/>
              </w:rPr>
              <w:t>4.1 通信の仕様</w:t>
            </w:r>
            <w:r w:rsidR="00174320">
              <w:rPr>
                <w:noProof/>
                <w:webHidden/>
              </w:rPr>
              <w:tab/>
            </w:r>
            <w:r w:rsidR="00174320">
              <w:rPr>
                <w:noProof/>
                <w:webHidden/>
              </w:rPr>
              <w:fldChar w:fldCharType="begin"/>
            </w:r>
            <w:r w:rsidR="00174320">
              <w:rPr>
                <w:noProof/>
                <w:webHidden/>
              </w:rPr>
              <w:instrText xml:space="preserve"> PAGEREF _Toc97034641 \h </w:instrText>
            </w:r>
            <w:r w:rsidR="00174320">
              <w:rPr>
                <w:noProof/>
                <w:webHidden/>
              </w:rPr>
            </w:r>
            <w:r w:rsidR="00174320">
              <w:rPr>
                <w:noProof/>
                <w:webHidden/>
              </w:rPr>
              <w:fldChar w:fldCharType="separate"/>
            </w:r>
            <w:r w:rsidR="0084175C">
              <w:rPr>
                <w:noProof/>
                <w:webHidden/>
              </w:rPr>
              <w:t>18</w:t>
            </w:r>
            <w:r w:rsidR="00174320">
              <w:rPr>
                <w:noProof/>
                <w:webHidden/>
              </w:rPr>
              <w:fldChar w:fldCharType="end"/>
            </w:r>
          </w:hyperlink>
        </w:p>
        <w:p w14:paraId="16D9FBEE" w14:textId="17A808C1" w:rsidR="00174320" w:rsidRDefault="00D25234">
          <w:pPr>
            <w:pStyle w:val="31"/>
            <w:tabs>
              <w:tab w:val="left" w:pos="1470"/>
              <w:tab w:val="right" w:leader="dot" w:pos="8494"/>
            </w:tabs>
            <w:ind w:left="376" w:firstLine="188"/>
            <w:rPr>
              <w:noProof/>
              <w:szCs w:val="22"/>
            </w:rPr>
          </w:pPr>
          <w:hyperlink w:anchor="_Toc97034642" w:history="1">
            <w:r w:rsidR="00174320" w:rsidRPr="003A1029">
              <w:rPr>
                <w:rStyle w:val="af0"/>
                <w:noProof/>
              </w:rPr>
              <w:t>4.1.1</w:t>
            </w:r>
            <w:r w:rsidR="00174320">
              <w:rPr>
                <w:noProof/>
                <w:szCs w:val="22"/>
              </w:rPr>
              <w:tab/>
            </w:r>
            <w:r w:rsidR="00174320" w:rsidRPr="003A1029">
              <w:rPr>
                <w:rStyle w:val="af0"/>
                <w:noProof/>
              </w:rPr>
              <w:t>シリアル通信について</w:t>
            </w:r>
            <w:r w:rsidR="00174320">
              <w:rPr>
                <w:noProof/>
                <w:webHidden/>
              </w:rPr>
              <w:tab/>
            </w:r>
            <w:r w:rsidR="00174320">
              <w:rPr>
                <w:noProof/>
                <w:webHidden/>
              </w:rPr>
              <w:fldChar w:fldCharType="begin"/>
            </w:r>
            <w:r w:rsidR="00174320">
              <w:rPr>
                <w:noProof/>
                <w:webHidden/>
              </w:rPr>
              <w:instrText xml:space="preserve"> PAGEREF _Toc97034642 \h </w:instrText>
            </w:r>
            <w:r w:rsidR="00174320">
              <w:rPr>
                <w:noProof/>
                <w:webHidden/>
              </w:rPr>
            </w:r>
            <w:r w:rsidR="00174320">
              <w:rPr>
                <w:noProof/>
                <w:webHidden/>
              </w:rPr>
              <w:fldChar w:fldCharType="separate"/>
            </w:r>
            <w:r w:rsidR="0084175C">
              <w:rPr>
                <w:noProof/>
                <w:webHidden/>
              </w:rPr>
              <w:t>18</w:t>
            </w:r>
            <w:r w:rsidR="00174320">
              <w:rPr>
                <w:noProof/>
                <w:webHidden/>
              </w:rPr>
              <w:fldChar w:fldCharType="end"/>
            </w:r>
          </w:hyperlink>
        </w:p>
        <w:p w14:paraId="43A29ACC" w14:textId="62E08DB7" w:rsidR="00174320" w:rsidRDefault="00D25234">
          <w:pPr>
            <w:pStyle w:val="31"/>
            <w:tabs>
              <w:tab w:val="left" w:pos="1470"/>
              <w:tab w:val="right" w:leader="dot" w:pos="8494"/>
            </w:tabs>
            <w:ind w:left="376" w:firstLine="188"/>
            <w:rPr>
              <w:noProof/>
              <w:szCs w:val="22"/>
            </w:rPr>
          </w:pPr>
          <w:hyperlink w:anchor="_Toc97034643" w:history="1">
            <w:r w:rsidR="00174320" w:rsidRPr="003A1029">
              <w:rPr>
                <w:rStyle w:val="af0"/>
                <w:noProof/>
              </w:rPr>
              <w:t>4.1.2</w:t>
            </w:r>
            <w:r w:rsidR="00174320">
              <w:rPr>
                <w:noProof/>
                <w:szCs w:val="22"/>
              </w:rPr>
              <w:tab/>
            </w:r>
            <w:r w:rsidR="00174320" w:rsidRPr="003A1029">
              <w:rPr>
                <w:rStyle w:val="af0"/>
                <w:noProof/>
              </w:rPr>
              <w:t>シリアル通信に必要なJavaの開発環境</w:t>
            </w:r>
            <w:r w:rsidR="00174320">
              <w:rPr>
                <w:noProof/>
                <w:webHidden/>
              </w:rPr>
              <w:tab/>
            </w:r>
            <w:r w:rsidR="00174320">
              <w:rPr>
                <w:noProof/>
                <w:webHidden/>
              </w:rPr>
              <w:fldChar w:fldCharType="begin"/>
            </w:r>
            <w:r w:rsidR="00174320">
              <w:rPr>
                <w:noProof/>
                <w:webHidden/>
              </w:rPr>
              <w:instrText xml:space="preserve"> PAGEREF _Toc97034643 \h </w:instrText>
            </w:r>
            <w:r w:rsidR="00174320">
              <w:rPr>
                <w:noProof/>
                <w:webHidden/>
              </w:rPr>
            </w:r>
            <w:r w:rsidR="00174320">
              <w:rPr>
                <w:noProof/>
                <w:webHidden/>
              </w:rPr>
              <w:fldChar w:fldCharType="separate"/>
            </w:r>
            <w:r w:rsidR="0084175C">
              <w:rPr>
                <w:noProof/>
                <w:webHidden/>
              </w:rPr>
              <w:t>19</w:t>
            </w:r>
            <w:r w:rsidR="00174320">
              <w:rPr>
                <w:noProof/>
                <w:webHidden/>
              </w:rPr>
              <w:fldChar w:fldCharType="end"/>
            </w:r>
          </w:hyperlink>
        </w:p>
        <w:p w14:paraId="50196CEF" w14:textId="7F37429D" w:rsidR="00174320" w:rsidRDefault="00D25234">
          <w:pPr>
            <w:pStyle w:val="31"/>
            <w:tabs>
              <w:tab w:val="left" w:pos="1470"/>
              <w:tab w:val="right" w:leader="dot" w:pos="8494"/>
            </w:tabs>
            <w:ind w:left="376" w:firstLine="188"/>
            <w:rPr>
              <w:noProof/>
              <w:szCs w:val="22"/>
            </w:rPr>
          </w:pPr>
          <w:hyperlink w:anchor="_Toc97034644" w:history="1">
            <w:r w:rsidR="00174320" w:rsidRPr="003A1029">
              <w:rPr>
                <w:rStyle w:val="af0"/>
                <w:noProof/>
              </w:rPr>
              <w:t>4.1.3</w:t>
            </w:r>
            <w:r w:rsidR="00174320">
              <w:rPr>
                <w:noProof/>
                <w:szCs w:val="22"/>
              </w:rPr>
              <w:tab/>
            </w:r>
            <w:r w:rsidR="00174320" w:rsidRPr="003A1029">
              <w:rPr>
                <w:rStyle w:val="af0"/>
                <w:noProof/>
              </w:rPr>
              <w:t>Javaのプログラムにおけるシリアル通信の方法</w:t>
            </w:r>
            <w:r w:rsidR="00174320">
              <w:rPr>
                <w:noProof/>
                <w:webHidden/>
              </w:rPr>
              <w:tab/>
            </w:r>
            <w:r w:rsidR="00174320">
              <w:rPr>
                <w:noProof/>
                <w:webHidden/>
              </w:rPr>
              <w:fldChar w:fldCharType="begin"/>
            </w:r>
            <w:r w:rsidR="00174320">
              <w:rPr>
                <w:noProof/>
                <w:webHidden/>
              </w:rPr>
              <w:instrText xml:space="preserve"> PAGEREF _Toc97034644 \h </w:instrText>
            </w:r>
            <w:r w:rsidR="00174320">
              <w:rPr>
                <w:noProof/>
                <w:webHidden/>
              </w:rPr>
            </w:r>
            <w:r w:rsidR="00174320">
              <w:rPr>
                <w:noProof/>
                <w:webHidden/>
              </w:rPr>
              <w:fldChar w:fldCharType="separate"/>
            </w:r>
            <w:r w:rsidR="0084175C">
              <w:rPr>
                <w:noProof/>
                <w:webHidden/>
              </w:rPr>
              <w:t>22</w:t>
            </w:r>
            <w:r w:rsidR="00174320">
              <w:rPr>
                <w:noProof/>
                <w:webHidden/>
              </w:rPr>
              <w:fldChar w:fldCharType="end"/>
            </w:r>
          </w:hyperlink>
        </w:p>
        <w:p w14:paraId="7A74EB15" w14:textId="4C83D763" w:rsidR="00174320" w:rsidRDefault="00D25234">
          <w:pPr>
            <w:pStyle w:val="31"/>
            <w:tabs>
              <w:tab w:val="left" w:pos="1470"/>
              <w:tab w:val="right" w:leader="dot" w:pos="8494"/>
            </w:tabs>
            <w:ind w:left="376" w:firstLine="188"/>
            <w:rPr>
              <w:noProof/>
              <w:szCs w:val="22"/>
            </w:rPr>
          </w:pPr>
          <w:hyperlink w:anchor="_Toc97034645" w:history="1">
            <w:r w:rsidR="00174320" w:rsidRPr="003A1029">
              <w:rPr>
                <w:rStyle w:val="af0"/>
                <w:noProof/>
              </w:rPr>
              <w:t>4.1.4</w:t>
            </w:r>
            <w:r w:rsidR="00174320">
              <w:rPr>
                <w:noProof/>
                <w:szCs w:val="22"/>
              </w:rPr>
              <w:tab/>
            </w:r>
            <w:r w:rsidR="00174320" w:rsidRPr="003A1029">
              <w:rPr>
                <w:rStyle w:val="af0"/>
                <w:noProof/>
              </w:rPr>
              <w:t>Arduinoのプログラムにおけるシリアル通信の方法</w:t>
            </w:r>
            <w:r w:rsidR="00174320">
              <w:rPr>
                <w:noProof/>
                <w:webHidden/>
              </w:rPr>
              <w:tab/>
            </w:r>
            <w:r w:rsidR="00174320">
              <w:rPr>
                <w:noProof/>
                <w:webHidden/>
              </w:rPr>
              <w:fldChar w:fldCharType="begin"/>
            </w:r>
            <w:r w:rsidR="00174320">
              <w:rPr>
                <w:noProof/>
                <w:webHidden/>
              </w:rPr>
              <w:instrText xml:space="preserve"> PAGEREF _Toc97034645 \h </w:instrText>
            </w:r>
            <w:r w:rsidR="00174320">
              <w:rPr>
                <w:noProof/>
                <w:webHidden/>
              </w:rPr>
            </w:r>
            <w:r w:rsidR="00174320">
              <w:rPr>
                <w:noProof/>
                <w:webHidden/>
              </w:rPr>
              <w:fldChar w:fldCharType="separate"/>
            </w:r>
            <w:r w:rsidR="0084175C">
              <w:rPr>
                <w:noProof/>
                <w:webHidden/>
              </w:rPr>
              <w:t>25</w:t>
            </w:r>
            <w:r w:rsidR="00174320">
              <w:rPr>
                <w:noProof/>
                <w:webHidden/>
              </w:rPr>
              <w:fldChar w:fldCharType="end"/>
            </w:r>
          </w:hyperlink>
        </w:p>
        <w:p w14:paraId="726B71CC" w14:textId="3CA55555" w:rsidR="00174320" w:rsidRDefault="00D25234">
          <w:pPr>
            <w:pStyle w:val="31"/>
            <w:tabs>
              <w:tab w:val="left" w:pos="1470"/>
              <w:tab w:val="right" w:leader="dot" w:pos="8494"/>
            </w:tabs>
            <w:ind w:left="376" w:firstLine="188"/>
            <w:rPr>
              <w:noProof/>
              <w:szCs w:val="22"/>
            </w:rPr>
          </w:pPr>
          <w:hyperlink w:anchor="_Toc97034646" w:history="1">
            <w:r w:rsidR="00174320" w:rsidRPr="003A1029">
              <w:rPr>
                <w:rStyle w:val="af0"/>
                <w:noProof/>
              </w:rPr>
              <w:t>4.1.5</w:t>
            </w:r>
            <w:r w:rsidR="00174320">
              <w:rPr>
                <w:noProof/>
                <w:szCs w:val="22"/>
              </w:rPr>
              <w:tab/>
            </w:r>
            <w:r w:rsidR="00174320" w:rsidRPr="003A1029">
              <w:rPr>
                <w:rStyle w:val="af0"/>
                <w:noProof/>
              </w:rPr>
              <w:t>シリアル通信に必要なWindowsの設定</w:t>
            </w:r>
            <w:r w:rsidR="00174320">
              <w:rPr>
                <w:noProof/>
                <w:webHidden/>
              </w:rPr>
              <w:tab/>
            </w:r>
            <w:r w:rsidR="00174320">
              <w:rPr>
                <w:noProof/>
                <w:webHidden/>
              </w:rPr>
              <w:fldChar w:fldCharType="begin"/>
            </w:r>
            <w:r w:rsidR="00174320">
              <w:rPr>
                <w:noProof/>
                <w:webHidden/>
              </w:rPr>
              <w:instrText xml:space="preserve"> PAGEREF _Toc97034646 \h </w:instrText>
            </w:r>
            <w:r w:rsidR="00174320">
              <w:rPr>
                <w:noProof/>
                <w:webHidden/>
              </w:rPr>
            </w:r>
            <w:r w:rsidR="00174320">
              <w:rPr>
                <w:noProof/>
                <w:webHidden/>
              </w:rPr>
              <w:fldChar w:fldCharType="separate"/>
            </w:r>
            <w:r w:rsidR="0084175C">
              <w:rPr>
                <w:noProof/>
                <w:webHidden/>
              </w:rPr>
              <w:t>26</w:t>
            </w:r>
            <w:r w:rsidR="00174320">
              <w:rPr>
                <w:noProof/>
                <w:webHidden/>
              </w:rPr>
              <w:fldChar w:fldCharType="end"/>
            </w:r>
          </w:hyperlink>
        </w:p>
        <w:p w14:paraId="1EF991FA" w14:textId="2A8760E3" w:rsidR="00174320" w:rsidRDefault="00D25234">
          <w:pPr>
            <w:pStyle w:val="21"/>
            <w:tabs>
              <w:tab w:val="right" w:leader="dot" w:pos="8494"/>
            </w:tabs>
            <w:ind w:left="188" w:firstLine="188"/>
            <w:rPr>
              <w:noProof/>
              <w:szCs w:val="22"/>
            </w:rPr>
          </w:pPr>
          <w:hyperlink w:anchor="_Toc97034647" w:history="1">
            <w:r w:rsidR="00174320" w:rsidRPr="003A1029">
              <w:rPr>
                <w:rStyle w:val="af0"/>
                <w:noProof/>
              </w:rPr>
              <w:t>4.2 アプリケーションの仕様</w:t>
            </w:r>
            <w:r w:rsidR="00174320">
              <w:rPr>
                <w:noProof/>
                <w:webHidden/>
              </w:rPr>
              <w:tab/>
            </w:r>
            <w:r w:rsidR="00174320">
              <w:rPr>
                <w:noProof/>
                <w:webHidden/>
              </w:rPr>
              <w:fldChar w:fldCharType="begin"/>
            </w:r>
            <w:r w:rsidR="00174320">
              <w:rPr>
                <w:noProof/>
                <w:webHidden/>
              </w:rPr>
              <w:instrText xml:space="preserve"> PAGEREF _Toc97034647 \h </w:instrText>
            </w:r>
            <w:r w:rsidR="00174320">
              <w:rPr>
                <w:noProof/>
                <w:webHidden/>
              </w:rPr>
            </w:r>
            <w:r w:rsidR="00174320">
              <w:rPr>
                <w:noProof/>
                <w:webHidden/>
              </w:rPr>
              <w:fldChar w:fldCharType="separate"/>
            </w:r>
            <w:r w:rsidR="0084175C">
              <w:rPr>
                <w:noProof/>
                <w:webHidden/>
              </w:rPr>
              <w:t>30</w:t>
            </w:r>
            <w:r w:rsidR="00174320">
              <w:rPr>
                <w:noProof/>
                <w:webHidden/>
              </w:rPr>
              <w:fldChar w:fldCharType="end"/>
            </w:r>
          </w:hyperlink>
        </w:p>
        <w:p w14:paraId="6761E8D4" w14:textId="34E027CB" w:rsidR="00174320" w:rsidRDefault="00D25234">
          <w:pPr>
            <w:pStyle w:val="31"/>
            <w:tabs>
              <w:tab w:val="left" w:pos="1470"/>
              <w:tab w:val="right" w:leader="dot" w:pos="8494"/>
            </w:tabs>
            <w:ind w:left="376" w:firstLine="188"/>
            <w:rPr>
              <w:noProof/>
              <w:szCs w:val="22"/>
            </w:rPr>
          </w:pPr>
          <w:hyperlink w:anchor="_Toc97034648" w:history="1">
            <w:r w:rsidR="00174320" w:rsidRPr="003A1029">
              <w:rPr>
                <w:rStyle w:val="af0"/>
                <w:noProof/>
              </w:rPr>
              <w:t>4.2.1</w:t>
            </w:r>
            <w:r w:rsidR="00174320">
              <w:rPr>
                <w:noProof/>
                <w:szCs w:val="22"/>
              </w:rPr>
              <w:tab/>
            </w:r>
            <w:r w:rsidR="00174320" w:rsidRPr="003A1029">
              <w:rPr>
                <w:rStyle w:val="af0"/>
                <w:noProof/>
              </w:rPr>
              <w:t>Swingについて</w:t>
            </w:r>
            <w:r w:rsidR="00174320">
              <w:rPr>
                <w:noProof/>
                <w:webHidden/>
              </w:rPr>
              <w:tab/>
            </w:r>
            <w:r w:rsidR="00174320">
              <w:rPr>
                <w:noProof/>
                <w:webHidden/>
              </w:rPr>
              <w:fldChar w:fldCharType="begin"/>
            </w:r>
            <w:r w:rsidR="00174320">
              <w:rPr>
                <w:noProof/>
                <w:webHidden/>
              </w:rPr>
              <w:instrText xml:space="preserve"> PAGEREF _Toc97034648 \h </w:instrText>
            </w:r>
            <w:r w:rsidR="00174320">
              <w:rPr>
                <w:noProof/>
                <w:webHidden/>
              </w:rPr>
            </w:r>
            <w:r w:rsidR="00174320">
              <w:rPr>
                <w:noProof/>
                <w:webHidden/>
              </w:rPr>
              <w:fldChar w:fldCharType="separate"/>
            </w:r>
            <w:r w:rsidR="0084175C">
              <w:rPr>
                <w:noProof/>
                <w:webHidden/>
              </w:rPr>
              <w:t>31</w:t>
            </w:r>
            <w:r w:rsidR="00174320">
              <w:rPr>
                <w:noProof/>
                <w:webHidden/>
              </w:rPr>
              <w:fldChar w:fldCharType="end"/>
            </w:r>
          </w:hyperlink>
        </w:p>
        <w:p w14:paraId="322DF205" w14:textId="4434EC08" w:rsidR="00174320" w:rsidRDefault="00D25234">
          <w:pPr>
            <w:pStyle w:val="31"/>
            <w:tabs>
              <w:tab w:val="left" w:pos="1470"/>
              <w:tab w:val="right" w:leader="dot" w:pos="8494"/>
            </w:tabs>
            <w:ind w:left="376" w:firstLine="188"/>
            <w:rPr>
              <w:noProof/>
              <w:szCs w:val="22"/>
            </w:rPr>
          </w:pPr>
          <w:hyperlink w:anchor="_Toc97034649" w:history="1">
            <w:r w:rsidR="00174320" w:rsidRPr="003A1029">
              <w:rPr>
                <w:rStyle w:val="af0"/>
                <w:noProof/>
              </w:rPr>
              <w:t>4.2.2</w:t>
            </w:r>
            <w:r w:rsidR="00174320">
              <w:rPr>
                <w:noProof/>
                <w:szCs w:val="22"/>
              </w:rPr>
              <w:tab/>
            </w:r>
            <w:r w:rsidR="00174320" w:rsidRPr="003A1029">
              <w:rPr>
                <w:rStyle w:val="af0"/>
                <w:noProof/>
              </w:rPr>
              <w:t>UIの構築</w:t>
            </w:r>
            <w:r w:rsidR="00174320">
              <w:rPr>
                <w:noProof/>
                <w:webHidden/>
              </w:rPr>
              <w:tab/>
            </w:r>
            <w:r w:rsidR="00174320">
              <w:rPr>
                <w:noProof/>
                <w:webHidden/>
              </w:rPr>
              <w:fldChar w:fldCharType="begin"/>
            </w:r>
            <w:r w:rsidR="00174320">
              <w:rPr>
                <w:noProof/>
                <w:webHidden/>
              </w:rPr>
              <w:instrText xml:space="preserve"> PAGEREF _Toc97034649 \h </w:instrText>
            </w:r>
            <w:r w:rsidR="00174320">
              <w:rPr>
                <w:noProof/>
                <w:webHidden/>
              </w:rPr>
            </w:r>
            <w:r w:rsidR="00174320">
              <w:rPr>
                <w:noProof/>
                <w:webHidden/>
              </w:rPr>
              <w:fldChar w:fldCharType="separate"/>
            </w:r>
            <w:r w:rsidR="0084175C">
              <w:rPr>
                <w:noProof/>
                <w:webHidden/>
              </w:rPr>
              <w:t>32</w:t>
            </w:r>
            <w:r w:rsidR="00174320">
              <w:rPr>
                <w:noProof/>
                <w:webHidden/>
              </w:rPr>
              <w:fldChar w:fldCharType="end"/>
            </w:r>
          </w:hyperlink>
        </w:p>
        <w:p w14:paraId="27AA7DF6" w14:textId="1F169D88" w:rsidR="00174320" w:rsidRDefault="00D25234">
          <w:pPr>
            <w:pStyle w:val="21"/>
            <w:tabs>
              <w:tab w:val="right" w:leader="dot" w:pos="8494"/>
            </w:tabs>
            <w:ind w:left="188" w:firstLine="188"/>
            <w:rPr>
              <w:noProof/>
              <w:szCs w:val="22"/>
            </w:rPr>
          </w:pPr>
          <w:hyperlink w:anchor="_Toc97034650" w:history="1">
            <w:r w:rsidR="00174320" w:rsidRPr="003A1029">
              <w:rPr>
                <w:rStyle w:val="af0"/>
                <w:noProof/>
              </w:rPr>
              <w:t>4.3 実装機能</w:t>
            </w:r>
            <w:r w:rsidR="00174320">
              <w:rPr>
                <w:noProof/>
                <w:webHidden/>
              </w:rPr>
              <w:tab/>
            </w:r>
            <w:r w:rsidR="00174320">
              <w:rPr>
                <w:noProof/>
                <w:webHidden/>
              </w:rPr>
              <w:fldChar w:fldCharType="begin"/>
            </w:r>
            <w:r w:rsidR="00174320">
              <w:rPr>
                <w:noProof/>
                <w:webHidden/>
              </w:rPr>
              <w:instrText xml:space="preserve"> PAGEREF _Toc97034650 \h </w:instrText>
            </w:r>
            <w:r w:rsidR="00174320">
              <w:rPr>
                <w:noProof/>
                <w:webHidden/>
              </w:rPr>
            </w:r>
            <w:r w:rsidR="00174320">
              <w:rPr>
                <w:noProof/>
                <w:webHidden/>
              </w:rPr>
              <w:fldChar w:fldCharType="separate"/>
            </w:r>
            <w:r w:rsidR="0084175C">
              <w:rPr>
                <w:noProof/>
                <w:webHidden/>
              </w:rPr>
              <w:t>36</w:t>
            </w:r>
            <w:r w:rsidR="00174320">
              <w:rPr>
                <w:noProof/>
                <w:webHidden/>
              </w:rPr>
              <w:fldChar w:fldCharType="end"/>
            </w:r>
          </w:hyperlink>
        </w:p>
        <w:p w14:paraId="52AF1F88" w14:textId="26D2EEB8" w:rsidR="00174320" w:rsidRDefault="00D25234">
          <w:pPr>
            <w:pStyle w:val="31"/>
            <w:tabs>
              <w:tab w:val="left" w:pos="1470"/>
              <w:tab w:val="right" w:leader="dot" w:pos="8494"/>
            </w:tabs>
            <w:ind w:left="376" w:firstLine="188"/>
            <w:rPr>
              <w:noProof/>
              <w:szCs w:val="22"/>
            </w:rPr>
          </w:pPr>
          <w:hyperlink w:anchor="_Toc97034651" w:history="1">
            <w:r w:rsidR="00174320" w:rsidRPr="003A1029">
              <w:rPr>
                <w:rStyle w:val="af0"/>
                <w:noProof/>
              </w:rPr>
              <w:t>4.3.1</w:t>
            </w:r>
            <w:r w:rsidR="00174320">
              <w:rPr>
                <w:noProof/>
                <w:szCs w:val="22"/>
              </w:rPr>
              <w:tab/>
            </w:r>
            <w:r w:rsidR="00174320" w:rsidRPr="003A1029">
              <w:rPr>
                <w:rStyle w:val="af0"/>
                <w:noProof/>
              </w:rPr>
              <w:t>ショートカットキー・テキストの判別</w:t>
            </w:r>
            <w:r w:rsidR="00174320">
              <w:rPr>
                <w:noProof/>
                <w:webHidden/>
              </w:rPr>
              <w:tab/>
            </w:r>
            <w:r w:rsidR="00174320">
              <w:rPr>
                <w:noProof/>
                <w:webHidden/>
              </w:rPr>
              <w:fldChar w:fldCharType="begin"/>
            </w:r>
            <w:r w:rsidR="00174320">
              <w:rPr>
                <w:noProof/>
                <w:webHidden/>
              </w:rPr>
              <w:instrText xml:space="preserve"> PAGEREF _Toc97034651 \h </w:instrText>
            </w:r>
            <w:r w:rsidR="00174320">
              <w:rPr>
                <w:noProof/>
                <w:webHidden/>
              </w:rPr>
            </w:r>
            <w:r w:rsidR="00174320">
              <w:rPr>
                <w:noProof/>
                <w:webHidden/>
              </w:rPr>
              <w:fldChar w:fldCharType="separate"/>
            </w:r>
            <w:r w:rsidR="0084175C">
              <w:rPr>
                <w:noProof/>
                <w:webHidden/>
              </w:rPr>
              <w:t>40</w:t>
            </w:r>
            <w:r w:rsidR="00174320">
              <w:rPr>
                <w:noProof/>
                <w:webHidden/>
              </w:rPr>
              <w:fldChar w:fldCharType="end"/>
            </w:r>
          </w:hyperlink>
        </w:p>
        <w:p w14:paraId="23598417" w14:textId="7594652D" w:rsidR="00174320" w:rsidRDefault="00D25234">
          <w:pPr>
            <w:pStyle w:val="21"/>
            <w:tabs>
              <w:tab w:val="right" w:leader="dot" w:pos="8494"/>
            </w:tabs>
            <w:ind w:left="188" w:firstLine="188"/>
            <w:rPr>
              <w:noProof/>
              <w:szCs w:val="22"/>
            </w:rPr>
          </w:pPr>
          <w:hyperlink w:anchor="_Toc97034652" w:history="1">
            <w:r w:rsidR="00174320" w:rsidRPr="003A1029">
              <w:rPr>
                <w:rStyle w:val="af0"/>
                <w:noProof/>
              </w:rPr>
              <w:t>4.4 EEPROMの活用</w:t>
            </w:r>
            <w:r w:rsidR="00174320">
              <w:rPr>
                <w:noProof/>
                <w:webHidden/>
              </w:rPr>
              <w:tab/>
            </w:r>
            <w:r w:rsidR="00174320">
              <w:rPr>
                <w:noProof/>
                <w:webHidden/>
              </w:rPr>
              <w:fldChar w:fldCharType="begin"/>
            </w:r>
            <w:r w:rsidR="00174320">
              <w:rPr>
                <w:noProof/>
                <w:webHidden/>
              </w:rPr>
              <w:instrText xml:space="preserve"> PAGEREF _Toc97034652 \h </w:instrText>
            </w:r>
            <w:r w:rsidR="00174320">
              <w:rPr>
                <w:noProof/>
                <w:webHidden/>
              </w:rPr>
            </w:r>
            <w:r w:rsidR="00174320">
              <w:rPr>
                <w:noProof/>
                <w:webHidden/>
              </w:rPr>
              <w:fldChar w:fldCharType="separate"/>
            </w:r>
            <w:r w:rsidR="0084175C">
              <w:rPr>
                <w:noProof/>
                <w:webHidden/>
              </w:rPr>
              <w:t>42</w:t>
            </w:r>
            <w:r w:rsidR="00174320">
              <w:rPr>
                <w:noProof/>
                <w:webHidden/>
              </w:rPr>
              <w:fldChar w:fldCharType="end"/>
            </w:r>
          </w:hyperlink>
        </w:p>
        <w:p w14:paraId="3C2D3E79" w14:textId="0BF7F7D0" w:rsidR="00174320" w:rsidRDefault="00D25234">
          <w:pPr>
            <w:pStyle w:val="31"/>
            <w:tabs>
              <w:tab w:val="left" w:pos="1470"/>
              <w:tab w:val="right" w:leader="dot" w:pos="8494"/>
            </w:tabs>
            <w:ind w:left="376" w:firstLine="188"/>
            <w:rPr>
              <w:noProof/>
              <w:szCs w:val="22"/>
            </w:rPr>
          </w:pPr>
          <w:hyperlink w:anchor="_Toc97034653" w:history="1">
            <w:r w:rsidR="00174320" w:rsidRPr="003A1029">
              <w:rPr>
                <w:rStyle w:val="af0"/>
                <w:noProof/>
              </w:rPr>
              <w:t>4.4.1</w:t>
            </w:r>
            <w:r w:rsidR="00174320">
              <w:rPr>
                <w:noProof/>
                <w:szCs w:val="22"/>
              </w:rPr>
              <w:tab/>
            </w:r>
            <w:r w:rsidR="00174320" w:rsidRPr="003A1029">
              <w:rPr>
                <w:rStyle w:val="af0"/>
                <w:noProof/>
              </w:rPr>
              <w:t>EEPROMとは</w:t>
            </w:r>
            <w:r w:rsidR="00174320">
              <w:rPr>
                <w:noProof/>
                <w:webHidden/>
              </w:rPr>
              <w:tab/>
            </w:r>
            <w:r w:rsidR="00174320">
              <w:rPr>
                <w:noProof/>
                <w:webHidden/>
              </w:rPr>
              <w:fldChar w:fldCharType="begin"/>
            </w:r>
            <w:r w:rsidR="00174320">
              <w:rPr>
                <w:noProof/>
                <w:webHidden/>
              </w:rPr>
              <w:instrText xml:space="preserve"> PAGEREF _Toc97034653 \h </w:instrText>
            </w:r>
            <w:r w:rsidR="00174320">
              <w:rPr>
                <w:noProof/>
                <w:webHidden/>
              </w:rPr>
            </w:r>
            <w:r w:rsidR="00174320">
              <w:rPr>
                <w:noProof/>
                <w:webHidden/>
              </w:rPr>
              <w:fldChar w:fldCharType="separate"/>
            </w:r>
            <w:r w:rsidR="0084175C">
              <w:rPr>
                <w:noProof/>
                <w:webHidden/>
              </w:rPr>
              <w:t>42</w:t>
            </w:r>
            <w:r w:rsidR="00174320">
              <w:rPr>
                <w:noProof/>
                <w:webHidden/>
              </w:rPr>
              <w:fldChar w:fldCharType="end"/>
            </w:r>
          </w:hyperlink>
        </w:p>
        <w:p w14:paraId="2EC272D0" w14:textId="6DF93223" w:rsidR="00174320" w:rsidRDefault="00D25234">
          <w:pPr>
            <w:pStyle w:val="31"/>
            <w:tabs>
              <w:tab w:val="left" w:pos="1470"/>
              <w:tab w:val="right" w:leader="dot" w:pos="8494"/>
            </w:tabs>
            <w:ind w:left="376" w:firstLine="188"/>
            <w:rPr>
              <w:noProof/>
              <w:szCs w:val="22"/>
            </w:rPr>
          </w:pPr>
          <w:hyperlink w:anchor="_Toc97034654" w:history="1">
            <w:r w:rsidR="00174320" w:rsidRPr="003A1029">
              <w:rPr>
                <w:rStyle w:val="af0"/>
                <w:noProof/>
              </w:rPr>
              <w:t>4.4.2</w:t>
            </w:r>
            <w:r w:rsidR="00174320">
              <w:rPr>
                <w:noProof/>
                <w:szCs w:val="22"/>
              </w:rPr>
              <w:tab/>
            </w:r>
            <w:r w:rsidR="00174320" w:rsidRPr="003A1029">
              <w:rPr>
                <w:rStyle w:val="af0"/>
                <w:noProof/>
              </w:rPr>
              <w:t>EEPROMの使用方法</w:t>
            </w:r>
            <w:r w:rsidR="00174320">
              <w:rPr>
                <w:noProof/>
                <w:webHidden/>
              </w:rPr>
              <w:tab/>
            </w:r>
            <w:r w:rsidR="00174320">
              <w:rPr>
                <w:noProof/>
                <w:webHidden/>
              </w:rPr>
              <w:fldChar w:fldCharType="begin"/>
            </w:r>
            <w:r w:rsidR="00174320">
              <w:rPr>
                <w:noProof/>
                <w:webHidden/>
              </w:rPr>
              <w:instrText xml:space="preserve"> PAGEREF _Toc97034654 \h </w:instrText>
            </w:r>
            <w:r w:rsidR="00174320">
              <w:rPr>
                <w:noProof/>
                <w:webHidden/>
              </w:rPr>
            </w:r>
            <w:r w:rsidR="00174320">
              <w:rPr>
                <w:noProof/>
                <w:webHidden/>
              </w:rPr>
              <w:fldChar w:fldCharType="separate"/>
            </w:r>
            <w:r w:rsidR="0084175C">
              <w:rPr>
                <w:noProof/>
                <w:webHidden/>
              </w:rPr>
              <w:t>42</w:t>
            </w:r>
            <w:r w:rsidR="00174320">
              <w:rPr>
                <w:noProof/>
                <w:webHidden/>
              </w:rPr>
              <w:fldChar w:fldCharType="end"/>
            </w:r>
          </w:hyperlink>
        </w:p>
        <w:p w14:paraId="74BB5AA5" w14:textId="6A661619" w:rsidR="00174320" w:rsidRDefault="00D25234">
          <w:pPr>
            <w:pStyle w:val="21"/>
            <w:tabs>
              <w:tab w:val="right" w:leader="dot" w:pos="8494"/>
            </w:tabs>
            <w:ind w:left="188" w:firstLine="188"/>
            <w:rPr>
              <w:noProof/>
              <w:szCs w:val="22"/>
            </w:rPr>
          </w:pPr>
          <w:hyperlink w:anchor="_Toc97034655" w:history="1">
            <w:r w:rsidR="00174320" w:rsidRPr="003A1029">
              <w:rPr>
                <w:rStyle w:val="af0"/>
                <w:noProof/>
              </w:rPr>
              <w:t>4.5 アプリケーションの配布の実現</w:t>
            </w:r>
            <w:r w:rsidR="00174320">
              <w:rPr>
                <w:noProof/>
                <w:webHidden/>
              </w:rPr>
              <w:tab/>
            </w:r>
            <w:r w:rsidR="00174320">
              <w:rPr>
                <w:noProof/>
                <w:webHidden/>
              </w:rPr>
              <w:fldChar w:fldCharType="begin"/>
            </w:r>
            <w:r w:rsidR="00174320">
              <w:rPr>
                <w:noProof/>
                <w:webHidden/>
              </w:rPr>
              <w:instrText xml:space="preserve"> PAGEREF _Toc97034655 \h </w:instrText>
            </w:r>
            <w:r w:rsidR="00174320">
              <w:rPr>
                <w:noProof/>
                <w:webHidden/>
              </w:rPr>
            </w:r>
            <w:r w:rsidR="00174320">
              <w:rPr>
                <w:noProof/>
                <w:webHidden/>
              </w:rPr>
              <w:fldChar w:fldCharType="separate"/>
            </w:r>
            <w:r w:rsidR="0084175C">
              <w:rPr>
                <w:noProof/>
                <w:webHidden/>
              </w:rPr>
              <w:t>44</w:t>
            </w:r>
            <w:r w:rsidR="00174320">
              <w:rPr>
                <w:noProof/>
                <w:webHidden/>
              </w:rPr>
              <w:fldChar w:fldCharType="end"/>
            </w:r>
          </w:hyperlink>
        </w:p>
        <w:p w14:paraId="529157EA" w14:textId="73FA5D14" w:rsidR="00174320" w:rsidRDefault="00D25234">
          <w:pPr>
            <w:pStyle w:val="31"/>
            <w:tabs>
              <w:tab w:val="left" w:pos="1470"/>
              <w:tab w:val="right" w:leader="dot" w:pos="8494"/>
            </w:tabs>
            <w:ind w:left="376" w:firstLine="188"/>
            <w:rPr>
              <w:noProof/>
              <w:szCs w:val="22"/>
            </w:rPr>
          </w:pPr>
          <w:hyperlink w:anchor="_Toc97034656" w:history="1">
            <w:r w:rsidR="00174320" w:rsidRPr="003A1029">
              <w:rPr>
                <w:rStyle w:val="af0"/>
                <w:noProof/>
              </w:rPr>
              <w:t>4.5.1</w:t>
            </w:r>
            <w:r w:rsidR="00174320">
              <w:rPr>
                <w:noProof/>
                <w:szCs w:val="22"/>
              </w:rPr>
              <w:tab/>
            </w:r>
            <w:r w:rsidR="00174320" w:rsidRPr="003A1029">
              <w:rPr>
                <w:rStyle w:val="af0"/>
                <w:noProof/>
              </w:rPr>
              <w:t>JSmoothの利用</w:t>
            </w:r>
            <w:r w:rsidR="00174320">
              <w:rPr>
                <w:noProof/>
                <w:webHidden/>
              </w:rPr>
              <w:tab/>
            </w:r>
            <w:r w:rsidR="00174320">
              <w:rPr>
                <w:noProof/>
                <w:webHidden/>
              </w:rPr>
              <w:fldChar w:fldCharType="begin"/>
            </w:r>
            <w:r w:rsidR="00174320">
              <w:rPr>
                <w:noProof/>
                <w:webHidden/>
              </w:rPr>
              <w:instrText xml:space="preserve"> PAGEREF _Toc97034656 \h </w:instrText>
            </w:r>
            <w:r w:rsidR="00174320">
              <w:rPr>
                <w:noProof/>
                <w:webHidden/>
              </w:rPr>
            </w:r>
            <w:r w:rsidR="00174320">
              <w:rPr>
                <w:noProof/>
                <w:webHidden/>
              </w:rPr>
              <w:fldChar w:fldCharType="separate"/>
            </w:r>
            <w:r w:rsidR="0084175C">
              <w:rPr>
                <w:noProof/>
                <w:webHidden/>
              </w:rPr>
              <w:t>45</w:t>
            </w:r>
            <w:r w:rsidR="00174320">
              <w:rPr>
                <w:noProof/>
                <w:webHidden/>
              </w:rPr>
              <w:fldChar w:fldCharType="end"/>
            </w:r>
          </w:hyperlink>
        </w:p>
        <w:p w14:paraId="2CE67C1C" w14:textId="436CCE52" w:rsidR="00174320" w:rsidRDefault="00D25234">
          <w:pPr>
            <w:pStyle w:val="31"/>
            <w:tabs>
              <w:tab w:val="left" w:pos="1470"/>
              <w:tab w:val="right" w:leader="dot" w:pos="8494"/>
            </w:tabs>
            <w:ind w:left="376" w:firstLine="188"/>
            <w:rPr>
              <w:noProof/>
              <w:szCs w:val="22"/>
            </w:rPr>
          </w:pPr>
          <w:hyperlink w:anchor="_Toc97034657" w:history="1">
            <w:r w:rsidR="00174320" w:rsidRPr="003A1029">
              <w:rPr>
                <w:rStyle w:val="af0"/>
                <w:noProof/>
              </w:rPr>
              <w:t>4.5.2</w:t>
            </w:r>
            <w:r w:rsidR="00174320">
              <w:rPr>
                <w:noProof/>
                <w:szCs w:val="22"/>
              </w:rPr>
              <w:tab/>
            </w:r>
            <w:r w:rsidR="00174320" w:rsidRPr="003A1029">
              <w:rPr>
                <w:rStyle w:val="af0"/>
                <w:noProof/>
              </w:rPr>
              <w:t>配布後の環境設定</w:t>
            </w:r>
            <w:r w:rsidR="00174320">
              <w:rPr>
                <w:noProof/>
                <w:webHidden/>
              </w:rPr>
              <w:tab/>
            </w:r>
            <w:r w:rsidR="00174320">
              <w:rPr>
                <w:noProof/>
                <w:webHidden/>
              </w:rPr>
              <w:fldChar w:fldCharType="begin"/>
            </w:r>
            <w:r w:rsidR="00174320">
              <w:rPr>
                <w:noProof/>
                <w:webHidden/>
              </w:rPr>
              <w:instrText xml:space="preserve"> PAGEREF _Toc97034657 \h </w:instrText>
            </w:r>
            <w:r w:rsidR="00174320">
              <w:rPr>
                <w:noProof/>
                <w:webHidden/>
              </w:rPr>
            </w:r>
            <w:r w:rsidR="00174320">
              <w:rPr>
                <w:noProof/>
                <w:webHidden/>
              </w:rPr>
              <w:fldChar w:fldCharType="separate"/>
            </w:r>
            <w:r w:rsidR="0084175C">
              <w:rPr>
                <w:noProof/>
                <w:webHidden/>
              </w:rPr>
              <w:t>48</w:t>
            </w:r>
            <w:r w:rsidR="00174320">
              <w:rPr>
                <w:noProof/>
                <w:webHidden/>
              </w:rPr>
              <w:fldChar w:fldCharType="end"/>
            </w:r>
          </w:hyperlink>
        </w:p>
        <w:p w14:paraId="2133F852" w14:textId="64CC5DAF" w:rsidR="00174320" w:rsidRDefault="00D25234">
          <w:pPr>
            <w:pStyle w:val="11"/>
            <w:tabs>
              <w:tab w:val="left" w:pos="1260"/>
              <w:tab w:val="right" w:leader="dot" w:pos="8494"/>
            </w:tabs>
            <w:ind w:firstLine="188"/>
            <w:rPr>
              <w:noProof/>
              <w:szCs w:val="22"/>
            </w:rPr>
          </w:pPr>
          <w:hyperlink w:anchor="_Toc97034658" w:history="1">
            <w:r w:rsidR="00174320" w:rsidRPr="003A1029">
              <w:rPr>
                <w:rStyle w:val="af0"/>
                <w:noProof/>
              </w:rPr>
              <w:t>第 5 章</w:t>
            </w:r>
            <w:r w:rsidR="00174320">
              <w:rPr>
                <w:noProof/>
                <w:szCs w:val="22"/>
              </w:rPr>
              <w:tab/>
            </w:r>
            <w:r w:rsidR="00174320" w:rsidRPr="003A1029">
              <w:rPr>
                <w:rStyle w:val="af0"/>
                <w:noProof/>
              </w:rPr>
              <w:t>おわりに</w:t>
            </w:r>
            <w:r w:rsidR="00174320">
              <w:rPr>
                <w:noProof/>
                <w:webHidden/>
              </w:rPr>
              <w:tab/>
            </w:r>
            <w:r w:rsidR="00174320">
              <w:rPr>
                <w:noProof/>
                <w:webHidden/>
              </w:rPr>
              <w:fldChar w:fldCharType="begin"/>
            </w:r>
            <w:r w:rsidR="00174320">
              <w:rPr>
                <w:noProof/>
                <w:webHidden/>
              </w:rPr>
              <w:instrText xml:space="preserve"> PAGEREF _Toc97034658 \h </w:instrText>
            </w:r>
            <w:r w:rsidR="00174320">
              <w:rPr>
                <w:noProof/>
                <w:webHidden/>
              </w:rPr>
            </w:r>
            <w:r w:rsidR="00174320">
              <w:rPr>
                <w:noProof/>
                <w:webHidden/>
              </w:rPr>
              <w:fldChar w:fldCharType="separate"/>
            </w:r>
            <w:r w:rsidR="0084175C">
              <w:rPr>
                <w:noProof/>
                <w:webHidden/>
              </w:rPr>
              <w:t>50</w:t>
            </w:r>
            <w:r w:rsidR="00174320">
              <w:rPr>
                <w:noProof/>
                <w:webHidden/>
              </w:rPr>
              <w:fldChar w:fldCharType="end"/>
            </w:r>
          </w:hyperlink>
        </w:p>
        <w:p w14:paraId="160144D7" w14:textId="61D1A41A" w:rsidR="00174320" w:rsidRDefault="00174320">
          <w:pPr>
            <w:ind w:firstLine="184"/>
          </w:pPr>
          <w:r>
            <w:rPr>
              <w:b/>
              <w:bCs/>
              <w:lang w:val="ja-JP"/>
            </w:rPr>
            <w:fldChar w:fldCharType="end"/>
          </w:r>
        </w:p>
      </w:sdtContent>
    </w:sdt>
    <w:p w14:paraId="539A62D1" w14:textId="17888231" w:rsidR="00174320" w:rsidRDefault="00174320" w:rsidP="00174320">
      <w:pPr>
        <w:ind w:firstLine="188"/>
      </w:pPr>
    </w:p>
    <w:p w14:paraId="6AF75DED" w14:textId="341A52E6" w:rsidR="00174320" w:rsidRDefault="00174320" w:rsidP="00174320">
      <w:pPr>
        <w:ind w:firstLine="188"/>
      </w:pPr>
    </w:p>
    <w:p w14:paraId="70EB1A91" w14:textId="3615BCCA" w:rsidR="00174320" w:rsidRDefault="00174320" w:rsidP="00174320">
      <w:pPr>
        <w:ind w:firstLine="188"/>
      </w:pPr>
    </w:p>
    <w:p w14:paraId="7AF87077" w14:textId="5653F50B" w:rsidR="00174320" w:rsidRDefault="00174320" w:rsidP="00174320">
      <w:pPr>
        <w:ind w:firstLine="188"/>
      </w:pPr>
    </w:p>
    <w:p w14:paraId="6DEC9583" w14:textId="071627A2" w:rsidR="00174320" w:rsidRDefault="00174320" w:rsidP="00174320">
      <w:pPr>
        <w:ind w:firstLine="188"/>
      </w:pPr>
    </w:p>
    <w:p w14:paraId="77FB1E22" w14:textId="73100C19" w:rsidR="00174320" w:rsidRDefault="00174320" w:rsidP="00174320">
      <w:pPr>
        <w:ind w:firstLine="188"/>
      </w:pPr>
    </w:p>
    <w:p w14:paraId="49AD16CA" w14:textId="728C1CD9" w:rsidR="00174320" w:rsidRDefault="00174320" w:rsidP="00174320">
      <w:pPr>
        <w:ind w:firstLine="188"/>
      </w:pPr>
    </w:p>
    <w:p w14:paraId="043BA2F4" w14:textId="5E13C365" w:rsidR="00174320" w:rsidRDefault="00174320" w:rsidP="00174320">
      <w:pPr>
        <w:ind w:firstLine="188"/>
      </w:pPr>
    </w:p>
    <w:p w14:paraId="373BEDD5" w14:textId="3CEB3CAD" w:rsidR="00174320" w:rsidRDefault="00174320" w:rsidP="00174320">
      <w:pPr>
        <w:ind w:firstLine="188"/>
      </w:pPr>
    </w:p>
    <w:p w14:paraId="27837C23" w14:textId="10D1E451" w:rsidR="00174320" w:rsidRDefault="00174320" w:rsidP="00174320">
      <w:pPr>
        <w:ind w:firstLine="188"/>
      </w:pPr>
    </w:p>
    <w:p w14:paraId="2CDD7607" w14:textId="77777777" w:rsidR="00174320" w:rsidRDefault="00174320" w:rsidP="00174320">
      <w:pPr>
        <w:ind w:firstLine="188"/>
        <w:sectPr w:rsidR="00174320" w:rsidSect="005E2D0C">
          <w:headerReference w:type="even" r:id="rId8"/>
          <w:headerReference w:type="default" r:id="rId9"/>
          <w:footerReference w:type="even" r:id="rId10"/>
          <w:footerReference w:type="default" r:id="rId11"/>
          <w:headerReference w:type="first" r:id="rId12"/>
          <w:footerReference w:type="first" r:id="rId13"/>
          <w:pgSz w:w="11906" w:h="16838" w:code="9"/>
          <w:pgMar w:top="1985" w:right="1701" w:bottom="1701" w:left="1701" w:header="851" w:footer="850" w:gutter="0"/>
          <w:pgNumType w:start="0"/>
          <w:cols w:space="425"/>
          <w:titlePg/>
          <w:docGrid w:type="linesAndChars" w:linePitch="360" w:charSpace="-4496"/>
        </w:sectPr>
      </w:pPr>
    </w:p>
    <w:p w14:paraId="5EF70131" w14:textId="708F92D7" w:rsidR="00174320" w:rsidRPr="00174320" w:rsidRDefault="00174320" w:rsidP="00174320">
      <w:pPr>
        <w:widowControl/>
        <w:spacing w:line="240" w:lineRule="auto"/>
        <w:ind w:firstLineChars="0" w:firstLine="0"/>
        <w:jc w:val="left"/>
      </w:pPr>
      <w:r>
        <w:br w:type="page"/>
      </w:r>
    </w:p>
    <w:p w14:paraId="3F490DB7" w14:textId="7A62AAB2" w:rsidR="008541F5" w:rsidRPr="00174320" w:rsidRDefault="008541F5" w:rsidP="00174320">
      <w:pPr>
        <w:pStyle w:val="1"/>
        <w:rPr>
          <w:lang w:val="ja-JP"/>
        </w:rPr>
      </w:pPr>
      <w:bookmarkStart w:id="16" w:name="_Ref95321729"/>
      <w:bookmarkStart w:id="17" w:name="_Toc97034630"/>
      <w:r w:rsidRPr="0068633C">
        <w:lastRenderedPageBreak/>
        <w:t>はじめに</w:t>
      </w:r>
      <w:bookmarkEnd w:id="16"/>
      <w:bookmarkEnd w:id="17"/>
    </w:p>
    <w:p w14:paraId="685DDFBF" w14:textId="0C76F71F" w:rsidR="00711B6B" w:rsidRPr="00657557" w:rsidRDefault="00ED24FE" w:rsidP="000519AF">
      <w:pPr>
        <w:ind w:firstLine="188"/>
      </w:pPr>
      <w:r>
        <w:rPr>
          <w:rFonts w:hint="eastAsia"/>
        </w:rPr>
        <w:t>パソコンは非常に便利な製品である.現代ではIT関係の職業だけでなく,</w:t>
      </w:r>
      <w:r w:rsidR="00657557">
        <w:rPr>
          <w:rFonts w:hint="eastAsia"/>
        </w:rPr>
        <w:t>全くコンピュータに関係ない職種であっても必須なものとなっており,様々な作業・業務に利用する</w:t>
      </w:r>
      <w:r>
        <w:rPr>
          <w:rFonts w:hint="eastAsia"/>
        </w:rPr>
        <w:t>.</w:t>
      </w:r>
      <w:r w:rsidR="00657557">
        <w:rPr>
          <w:rFonts w:hint="eastAsia"/>
        </w:rPr>
        <w:t>そういった作業・業務にあたる際,パソコンの機能として非常に便利なものが「ショートカットキー」である.あるキーとキーを同時押しすることで,本来マウスから行わなければいけない動作や機能を一瞬で実行することができる.「ショートカットキー」を使いこなすことができれば,</w:t>
      </w:r>
      <w:r w:rsidR="00657557" w:rsidRPr="00657557">
        <w:rPr>
          <w:rFonts w:hint="eastAsia"/>
        </w:rPr>
        <w:t xml:space="preserve"> </w:t>
      </w:r>
      <w:r w:rsidR="00A54405">
        <w:rPr>
          <w:rFonts w:hint="eastAsia"/>
        </w:rPr>
        <w:t>パソコンでの作業・業務を大幅に効率化することが可能となっている.</w:t>
      </w:r>
      <w:r w:rsidR="00657557">
        <w:rPr>
          <w:rFonts w:hint="eastAsia"/>
        </w:rPr>
        <w:t>そんな便利なショートカットキーだが,問題もある.覚えにくいショートカットキーや,押しにくいショートカットキーなどである.ショートカットキーの種類が多すぎて覚えられなかったり,そもそも押しにくかったりしては,せっかく便利なショートカットキーも意味がなくなってしまう.</w:t>
      </w:r>
      <w:r w:rsidR="00622AF5">
        <w:rPr>
          <w:rFonts w:hint="eastAsia"/>
        </w:rPr>
        <w:t>そこで私は,</w:t>
      </w:r>
      <w:r>
        <w:rPr>
          <w:rFonts w:hint="eastAsia"/>
        </w:rPr>
        <w:t>そういった</w:t>
      </w:r>
      <w:r w:rsidR="000519AF">
        <w:rPr>
          <w:rFonts w:hint="eastAsia"/>
        </w:rPr>
        <w:t>不便な部分や,</w:t>
      </w:r>
      <w:r>
        <w:rPr>
          <w:rFonts w:hint="eastAsia"/>
        </w:rPr>
        <w:t>歯がゆいと感じる部分を解決</w:t>
      </w:r>
      <w:r w:rsidR="000519AF">
        <w:rPr>
          <w:rFonts w:hint="eastAsia"/>
        </w:rPr>
        <w:t>し,ショートカットキーの利点をより発揮して作業・業務の更なる効率化を計</w:t>
      </w:r>
      <w:r w:rsidR="00622AF5">
        <w:rPr>
          <w:rFonts w:hint="eastAsia"/>
        </w:rPr>
        <w:t>る</w:t>
      </w:r>
      <w:r w:rsidR="005304D2">
        <w:rPr>
          <w:rFonts w:hint="eastAsia"/>
        </w:rPr>
        <w:t>ための</w:t>
      </w:r>
      <w:r w:rsidR="00657557" w:rsidRPr="004E02AE">
        <w:t>研究に取り組むことにした</w:t>
      </w:r>
      <w:r w:rsidR="00657557">
        <w:rPr>
          <w:rFonts w:hint="eastAsia"/>
        </w:rPr>
        <w:t>.</w:t>
      </w:r>
    </w:p>
    <w:p w14:paraId="260BBCA0" w14:textId="77777777" w:rsidR="00416D9A" w:rsidRDefault="00622AF5" w:rsidP="00F84F96">
      <w:pPr>
        <w:ind w:firstLine="188"/>
      </w:pPr>
      <w:r>
        <w:rPr>
          <w:rFonts w:hint="eastAsia"/>
        </w:rPr>
        <w:t>本研究を実現するため</w:t>
      </w:r>
      <w:r w:rsidR="00852E0B">
        <w:rPr>
          <w:rFonts w:hint="eastAsia"/>
        </w:rPr>
        <w:t>ショートカットキーについて</w:t>
      </w:r>
      <w:r>
        <w:rPr>
          <w:rFonts w:hint="eastAsia"/>
        </w:rPr>
        <w:t>調べていくなかで「ワンボタンキーボード」というデバイスが浮上した.ワンボタンキーボード</w:t>
      </w:r>
      <w:r w:rsidR="00852E0B">
        <w:rPr>
          <w:rFonts w:hint="eastAsia"/>
        </w:rPr>
        <w:t>と</w:t>
      </w:r>
      <w:r>
        <w:rPr>
          <w:rFonts w:hint="eastAsia"/>
        </w:rPr>
        <w:t>は</w:t>
      </w:r>
      <w:r w:rsidRPr="00622AF5">
        <w:rPr>
          <w:rFonts w:hint="eastAsia"/>
        </w:rPr>
        <w:t>世界最小サイズの自作キーボード</w:t>
      </w:r>
      <w:r>
        <w:rPr>
          <w:rFonts w:hint="eastAsia"/>
        </w:rPr>
        <w:t>である</w:t>
      </w:r>
      <w:r w:rsidR="00416D9A">
        <w:rPr>
          <w:rFonts w:hint="eastAsia"/>
        </w:rPr>
        <w:t>.</w:t>
      </w:r>
      <w:r w:rsidRPr="00622AF5">
        <w:t>micro USB</w:t>
      </w:r>
      <w:r>
        <w:t>で接続</w:t>
      </w:r>
      <w:r>
        <w:rPr>
          <w:rFonts w:hint="eastAsia"/>
        </w:rPr>
        <w:t>し,</w:t>
      </w:r>
      <w:r w:rsidRPr="00622AF5">
        <w:rPr>
          <w:rFonts w:hint="eastAsia"/>
        </w:rPr>
        <w:t xml:space="preserve"> 自分が登録したキーボードショートカットをボタン⼀発で⼊⼒</w:t>
      </w:r>
      <w:r>
        <w:rPr>
          <w:rFonts w:hint="eastAsia"/>
        </w:rPr>
        <w:t>することができる.しかし</w:t>
      </w:r>
      <w:r w:rsidR="00852E0B">
        <w:rPr>
          <w:rFonts w:hint="eastAsia"/>
        </w:rPr>
        <w:t>,キーを登録するにはArduinoのプログラムを書き換える必要があり,また登録内容を変更するときは毎回Arduinoにコンパイルし</w:t>
      </w:r>
      <w:r w:rsidR="00416D9A">
        <w:rPr>
          <w:rFonts w:hint="eastAsia"/>
        </w:rPr>
        <w:t>て転送し</w:t>
      </w:r>
      <w:r w:rsidR="00852E0B">
        <w:rPr>
          <w:rFonts w:hint="eastAsia"/>
        </w:rPr>
        <w:t>なければならない.そんなワンボタンキーボードを,プログラミングが全く分からない人でも簡単に使うことができるよう機能拡張することで,前述したショートカットキーの問題点を解決しようと考え</w:t>
      </w:r>
      <w:r w:rsidR="00F84F96">
        <w:rPr>
          <w:rFonts w:hint="eastAsia"/>
        </w:rPr>
        <w:t>た.</w:t>
      </w:r>
    </w:p>
    <w:p w14:paraId="781DC193" w14:textId="5C4A3623" w:rsidR="00711B6B" w:rsidRPr="00852E0B" w:rsidRDefault="00F84F96" w:rsidP="00F84F96">
      <w:pPr>
        <w:ind w:firstLine="188"/>
      </w:pPr>
      <w:r>
        <w:rPr>
          <w:rFonts w:hint="eastAsia"/>
        </w:rPr>
        <w:t>以上のことから,</w:t>
      </w:r>
      <w:r w:rsidR="00852E0B">
        <w:rPr>
          <w:rFonts w:hint="eastAsia"/>
        </w:rPr>
        <w:t>本研究ではワンボタンキーボードを利用した「小型ショートカットキーボードデバイス」の作成にあたることにした,</w:t>
      </w:r>
    </w:p>
    <w:p w14:paraId="6DE0A635" w14:textId="5AFA5489" w:rsidR="004E02AE" w:rsidRDefault="000519AF" w:rsidP="000519AF">
      <w:pPr>
        <w:widowControl/>
        <w:spacing w:line="240" w:lineRule="auto"/>
        <w:ind w:firstLineChars="0" w:firstLine="0"/>
        <w:jc w:val="left"/>
      </w:pPr>
      <w:r>
        <w:br w:type="page"/>
      </w:r>
    </w:p>
    <w:p w14:paraId="6D9F1B9B" w14:textId="6412D838" w:rsidR="003629E8" w:rsidRPr="00D25567" w:rsidRDefault="00CF0921" w:rsidP="005F3122">
      <w:pPr>
        <w:pStyle w:val="1"/>
      </w:pPr>
      <w:bookmarkStart w:id="18" w:name="_Toc97034631"/>
      <w:r>
        <w:rPr>
          <w:rFonts w:hint="eastAsia"/>
        </w:rPr>
        <w:lastRenderedPageBreak/>
        <w:t>ワンボタンキーボード</w:t>
      </w:r>
      <w:r w:rsidR="004E02AE">
        <w:rPr>
          <w:rFonts w:hint="eastAsia"/>
        </w:rPr>
        <w:t>について</w:t>
      </w:r>
      <w:bookmarkEnd w:id="18"/>
    </w:p>
    <w:p w14:paraId="0FA82B47" w14:textId="143F7C29" w:rsidR="006E3D7C" w:rsidRPr="00761EA2" w:rsidRDefault="00194D48" w:rsidP="00761EA2">
      <w:pPr>
        <w:ind w:firstLine="188"/>
      </w:pPr>
      <w:r>
        <w:rPr>
          <w:noProof/>
        </w:rPr>
        <mc:AlternateContent>
          <mc:Choice Requires="wps">
            <w:drawing>
              <wp:anchor distT="0" distB="0" distL="114300" distR="114300" simplePos="0" relativeHeight="251869184" behindDoc="0" locked="0" layoutInCell="1" allowOverlap="1" wp14:anchorId="08B91B3A" wp14:editId="23D29DBB">
                <wp:simplePos x="0" y="0"/>
                <wp:positionH relativeFrom="column">
                  <wp:posOffset>271780</wp:posOffset>
                </wp:positionH>
                <wp:positionV relativeFrom="paragraph">
                  <wp:posOffset>4671060</wp:posOffset>
                </wp:positionV>
                <wp:extent cx="4810125" cy="307340"/>
                <wp:effectExtent l="0" t="0" r="9525" b="0"/>
                <wp:wrapTopAndBottom/>
                <wp:docPr id="79" name="テキスト ボックス 79"/>
                <wp:cNvGraphicFramePr/>
                <a:graphic xmlns:a="http://schemas.openxmlformats.org/drawingml/2006/main">
                  <a:graphicData uri="http://schemas.microsoft.com/office/word/2010/wordprocessingShape">
                    <wps:wsp>
                      <wps:cNvSpPr txBox="1"/>
                      <wps:spPr>
                        <a:xfrm>
                          <a:off x="0" y="0"/>
                          <a:ext cx="4810125" cy="307340"/>
                        </a:xfrm>
                        <a:prstGeom prst="rect">
                          <a:avLst/>
                        </a:prstGeom>
                        <a:solidFill>
                          <a:prstClr val="white"/>
                        </a:solidFill>
                        <a:ln>
                          <a:noFill/>
                        </a:ln>
                      </wps:spPr>
                      <wps:txbx>
                        <w:txbxContent>
                          <w:p w14:paraId="2DF62C5B" w14:textId="2BC59587" w:rsidR="00D25234" w:rsidRPr="0033382D" w:rsidRDefault="00D25234" w:rsidP="00194D48">
                            <w:pPr>
                              <w:pStyle w:val="a9"/>
                              <w:ind w:firstLine="184"/>
                              <w:rPr>
                                <w:noProof/>
                              </w:rPr>
                            </w:pPr>
                            <w:r>
                              <w:t xml:space="preserve">図 </w:t>
                            </w:r>
                            <w:fldSimple w:instr=" STYLEREF 1 \s ">
                              <w:r>
                                <w:rPr>
                                  <w:noProof/>
                                </w:rPr>
                                <w:t>2</w:t>
                              </w:r>
                            </w:fldSimple>
                            <w:r>
                              <w:t>.2</w:t>
                            </w:r>
                            <w:r>
                              <w:rPr>
                                <w:rFonts w:hint="eastAsia"/>
                              </w:rPr>
                              <w:t xml:space="preserve">　登録した</w:t>
                            </w:r>
                            <w:r>
                              <w:t>テキストの実行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B91B3A" id="_x0000_t202" coordsize="21600,21600" o:spt="202" path="m,l,21600r21600,l21600,xe">
                <v:stroke joinstyle="miter"/>
                <v:path gradientshapeok="t" o:connecttype="rect"/>
              </v:shapetype>
              <v:shape id="テキスト ボックス 79" o:spid="_x0000_s1026" type="#_x0000_t202" style="position:absolute;left:0;text-align:left;margin-left:21.4pt;margin-top:367.8pt;width:378.75pt;height:24.2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" stroked="f">
                <v:textbox inset="0,0,0,0">
                  <w:txbxContent>
                    <w:p w14:paraId="2DF62C5B" w14:textId="2BC59587" w:rsidR="00D25234" w:rsidRPr="0033382D" w:rsidRDefault="00D25234" w:rsidP="00194D48">
                      <w:pPr>
                        <w:pStyle w:val="a9"/>
                        <w:ind w:firstLine="184"/>
                        <w:rPr>
                          <w:noProof/>
                        </w:rPr>
                      </w:pPr>
                      <w:r>
                        <w:t xml:space="preserve">図 </w:t>
                      </w:r>
                      <w:fldSimple w:instr=" STYLEREF 1 \s ">
                        <w:r>
                          <w:rPr>
                            <w:noProof/>
                          </w:rPr>
                          <w:t>2</w:t>
                        </w:r>
                      </w:fldSimple>
                      <w:r>
                        <w:t>.2</w:t>
                      </w:r>
                      <w:r>
                        <w:rPr>
                          <w:rFonts w:hint="eastAsia"/>
                        </w:rPr>
                        <w:t xml:space="preserve">　登録した</w:t>
                      </w:r>
                      <w:r>
                        <w:t>テキストの実行</w:t>
                      </w:r>
                    </w:p>
                  </w:txbxContent>
                </v:textbox>
                <w10:wrap type="topAndBottom"/>
              </v:shape>
            </w:pict>
          </mc:Fallback>
        </mc:AlternateContent>
      </w:r>
      <w:r>
        <w:rPr>
          <w:noProof/>
        </w:rPr>
        <mc:AlternateContent>
          <mc:Choice Requires="wps">
            <w:drawing>
              <wp:anchor distT="0" distB="0" distL="114300" distR="114300" simplePos="0" relativeHeight="251781120" behindDoc="0" locked="0" layoutInCell="1" allowOverlap="1" wp14:anchorId="4F2F3DA0" wp14:editId="61F9D8F6">
                <wp:simplePos x="0" y="0"/>
                <wp:positionH relativeFrom="margin">
                  <wp:align>center</wp:align>
                </wp:positionH>
                <wp:positionV relativeFrom="paragraph">
                  <wp:posOffset>2420716</wp:posOffset>
                </wp:positionV>
                <wp:extent cx="4791075" cy="486410"/>
                <wp:effectExtent l="0" t="0" r="9525" b="8890"/>
                <wp:wrapTopAndBottom/>
                <wp:docPr id="90" name="テキスト ボックス 90"/>
                <wp:cNvGraphicFramePr/>
                <a:graphic xmlns:a="http://schemas.openxmlformats.org/drawingml/2006/main">
                  <a:graphicData uri="http://schemas.microsoft.com/office/word/2010/wordprocessingShape">
                    <wps:wsp>
                      <wps:cNvSpPr txBox="1"/>
                      <wps:spPr>
                        <a:xfrm>
                          <a:off x="0" y="0"/>
                          <a:ext cx="4791075" cy="486410"/>
                        </a:xfrm>
                        <a:prstGeom prst="rect">
                          <a:avLst/>
                        </a:prstGeom>
                        <a:solidFill>
                          <a:prstClr val="white"/>
                        </a:solidFill>
                        <a:ln>
                          <a:noFill/>
                        </a:ln>
                      </wps:spPr>
                      <wps:txbx>
                        <w:txbxContent>
                          <w:p w14:paraId="46EB232B" w14:textId="47483108" w:rsidR="00D25234" w:rsidRPr="00A516EC" w:rsidRDefault="00D25234" w:rsidP="00761EA2">
                            <w:pPr>
                              <w:pStyle w:val="a9"/>
                              <w:ind w:firstLine="184"/>
                              <w:rPr>
                                <w:noProof/>
                              </w:rPr>
                            </w:pPr>
                            <w:r>
                              <w:t xml:space="preserve">図 </w:t>
                            </w:r>
                            <w:fldSimple w:instr=" STYLEREF 1 \s ">
                              <w:r>
                                <w:rPr>
                                  <w:noProof/>
                                </w:rPr>
                                <w:t>2</w:t>
                              </w:r>
                            </w:fldSimple>
                            <w:r>
                              <w:t>.</w:t>
                            </w:r>
                            <w:r>
                              <w:rPr>
                                <w:rFonts w:hint="eastAsia"/>
                              </w:rPr>
                              <w:t xml:space="preserve">1　</w:t>
                            </w:r>
                            <w:r>
                              <w:t>「エクスプローラを開く」ショートカットキーの実行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F3DA0" id="テキスト ボックス 90" o:spid="_x0000_s1027" type="#_x0000_t202" style="position:absolute;left:0;text-align:left;margin-left:0;margin-top:190.6pt;width:377.25pt;height:38.3pt;z-index:251781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" stroked="f">
                <v:textbox inset="0,0,0,0">
                  <w:txbxContent>
                    <w:p w14:paraId="46EB232B" w14:textId="47483108" w:rsidR="00D25234" w:rsidRPr="00A516EC" w:rsidRDefault="00D25234" w:rsidP="00761EA2">
                      <w:pPr>
                        <w:pStyle w:val="a9"/>
                        <w:ind w:firstLine="184"/>
                        <w:rPr>
                          <w:noProof/>
                        </w:rPr>
                      </w:pPr>
                      <w:r>
                        <w:t xml:space="preserve">図 </w:t>
                      </w:r>
                      <w:fldSimple w:instr=" STYLEREF 1 \s ">
                        <w:r>
                          <w:rPr>
                            <w:noProof/>
                          </w:rPr>
                          <w:t>2</w:t>
                        </w:r>
                      </w:fldSimple>
                      <w:r>
                        <w:t>.</w:t>
                      </w:r>
                      <w:r>
                        <w:rPr>
                          <w:rFonts w:hint="eastAsia"/>
                        </w:rPr>
                        <w:t xml:space="preserve">1　</w:t>
                      </w:r>
                      <w:r>
                        <w:t>「エクスプローラを開く」ショートカットキーの実行</w:t>
                      </w:r>
                    </w:p>
                  </w:txbxContent>
                </v:textbox>
                <w10:wrap type="topAndBottom" anchorx="margin"/>
              </v:shape>
            </w:pict>
          </mc:Fallback>
        </mc:AlternateContent>
      </w:r>
      <w:r w:rsidR="00761EA2">
        <w:rPr>
          <w:noProof/>
        </w:rPr>
        <mc:AlternateContent>
          <mc:Choice Requires="wpg">
            <w:drawing>
              <wp:anchor distT="0" distB="0" distL="114300" distR="114300" simplePos="0" relativeHeight="251777024" behindDoc="0" locked="0" layoutInCell="1" allowOverlap="1" wp14:anchorId="3C70892B" wp14:editId="490540E4">
                <wp:simplePos x="0" y="0"/>
                <wp:positionH relativeFrom="column">
                  <wp:posOffset>266529</wp:posOffset>
                </wp:positionH>
                <wp:positionV relativeFrom="paragraph">
                  <wp:posOffset>2958739</wp:posOffset>
                </wp:positionV>
                <wp:extent cx="4791315" cy="1678305"/>
                <wp:effectExtent l="0" t="0" r="9525" b="0"/>
                <wp:wrapTopAndBottom/>
                <wp:docPr id="89" name="グループ化 89"/>
                <wp:cNvGraphicFramePr/>
                <a:graphic xmlns:a="http://schemas.openxmlformats.org/drawingml/2006/main">
                  <a:graphicData uri="http://schemas.microsoft.com/office/word/2010/wordprocessingGroup">
                    <wpg:wgp>
                      <wpg:cNvGrpSpPr/>
                      <wpg:grpSpPr>
                        <a:xfrm>
                          <a:off x="0" y="0"/>
                          <a:ext cx="4791315" cy="1678305"/>
                          <a:chOff x="0" y="0"/>
                          <a:chExt cx="4791315" cy="1678305"/>
                        </a:xfrm>
                      </wpg:grpSpPr>
                      <pic:pic xmlns:pic="http://schemas.openxmlformats.org/drawingml/2006/picture">
                        <pic:nvPicPr>
                          <pic:cNvPr id="82" name="図 82"/>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5200" cy="1673860"/>
                          </a:xfrm>
                          <a:prstGeom prst="rect">
                            <a:avLst/>
                          </a:prstGeom>
                          <a:noFill/>
                          <a:ln>
                            <a:noFill/>
                          </a:ln>
                        </pic:spPr>
                      </pic:pic>
                      <pic:pic xmlns:pic="http://schemas.openxmlformats.org/drawingml/2006/picture">
                        <pic:nvPicPr>
                          <pic:cNvPr id="83" name="図 83"/>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551670" y="0"/>
                            <a:ext cx="2239645" cy="1678305"/>
                          </a:xfrm>
                          <a:prstGeom prst="rect">
                            <a:avLst/>
                          </a:prstGeom>
                          <a:noFill/>
                          <a:ln>
                            <a:noFill/>
                          </a:ln>
                        </pic:spPr>
                      </pic:pic>
                      <wps:wsp>
                        <wps:cNvPr id="85" name="直線矢印コネクタ 85"/>
                        <wps:cNvCnPr/>
                        <wps:spPr>
                          <a:xfrm>
                            <a:off x="2261287" y="815546"/>
                            <a:ext cx="278027"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36F5AD" id="グループ化 89" o:spid="_x0000_s1026" style="position:absolute;left:0;text-align:left;margin-left:21pt;margin-top:232.95pt;width:377.25pt;height:132.15pt;z-index:251777024" coordsize="47913,16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82" o:spid="_x0000_s1027" type="#_x0000_t75" style="position:absolute;width:22352;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">
                  <v:imagedata r:id="rId16" o:title=""/>
                  <v:path arrowok="t"/>
                </v:shape>
                <v:shape id="図 83" o:spid="_x0000_s1028" type="#_x0000_t75" style="position:absolute;left:25516;width:22397;height:16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">
                  <v:imagedata r:id="rId17" o:title=""/>
                  <v:path arrowok="t"/>
                </v:shape>
                <v:shapetype id="_x0000_t32" coordsize="21600,21600" o:spt="32" o:oned="t" path="m,l21600,21600e" filled="f">
                  <v:path arrowok="t" fillok="f" o:connecttype="none"/>
                  <o:lock v:ext="edit" shapetype="t"/>
                </v:shapetype>
                <v:shape id="直線矢印コネクタ 85" o:spid="_x0000_s1029" type="#_x0000_t32" style="position:absolute;left:22612;top:8155;width:27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" strokecolor="black [3213]" strokeweight="1.5pt">
                  <v:stroke endarrow="block" joinstyle="miter"/>
                </v:shape>
                <w10:wrap type="topAndBottom"/>
              </v:group>
            </w:pict>
          </mc:Fallback>
        </mc:AlternateContent>
      </w:r>
      <w:r w:rsidR="00761EA2">
        <w:rPr>
          <w:rFonts w:hint="eastAsia"/>
          <w:noProof/>
        </w:rPr>
        <mc:AlternateContent>
          <mc:Choice Requires="wpg">
            <w:drawing>
              <wp:anchor distT="0" distB="0" distL="114300" distR="114300" simplePos="0" relativeHeight="251773952" behindDoc="0" locked="0" layoutInCell="1" allowOverlap="1" wp14:anchorId="28D7D8C6" wp14:editId="69973767">
                <wp:simplePos x="0" y="0"/>
                <wp:positionH relativeFrom="column">
                  <wp:posOffset>260573</wp:posOffset>
                </wp:positionH>
                <wp:positionV relativeFrom="paragraph">
                  <wp:posOffset>710428</wp:posOffset>
                </wp:positionV>
                <wp:extent cx="4810657" cy="1684020"/>
                <wp:effectExtent l="0" t="0" r="9525" b="0"/>
                <wp:wrapTopAndBottom/>
                <wp:docPr id="86" name="グループ化 86"/>
                <wp:cNvGraphicFramePr/>
                <a:graphic xmlns:a="http://schemas.openxmlformats.org/drawingml/2006/main">
                  <a:graphicData uri="http://schemas.microsoft.com/office/word/2010/wordprocessingGroup">
                    <wpg:wgp>
                      <wpg:cNvGrpSpPr/>
                      <wpg:grpSpPr>
                        <a:xfrm>
                          <a:off x="0" y="0"/>
                          <a:ext cx="4810657" cy="1684020"/>
                          <a:chOff x="0" y="0"/>
                          <a:chExt cx="4810657" cy="1684020"/>
                        </a:xfrm>
                      </wpg:grpSpPr>
                      <pic:pic xmlns:pic="http://schemas.openxmlformats.org/drawingml/2006/picture">
                        <pic:nvPicPr>
                          <pic:cNvPr id="81" name="図 8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564027" y="0"/>
                            <a:ext cx="2246630" cy="1684020"/>
                          </a:xfrm>
                          <a:prstGeom prst="rect">
                            <a:avLst/>
                          </a:prstGeom>
                          <a:noFill/>
                          <a:ln>
                            <a:noFill/>
                          </a:ln>
                        </pic:spPr>
                      </pic:pic>
                      <pic:pic xmlns:pic="http://schemas.openxmlformats.org/drawingml/2006/picture">
                        <pic:nvPicPr>
                          <pic:cNvPr id="80" name="図 80"/>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6178"/>
                            <a:ext cx="2235200" cy="1672590"/>
                          </a:xfrm>
                          <a:prstGeom prst="rect">
                            <a:avLst/>
                          </a:prstGeom>
                          <a:noFill/>
                          <a:ln>
                            <a:noFill/>
                          </a:ln>
                        </pic:spPr>
                      </pic:pic>
                      <wps:wsp>
                        <wps:cNvPr id="84" name="直線矢印コネクタ 84"/>
                        <wps:cNvCnPr/>
                        <wps:spPr>
                          <a:xfrm>
                            <a:off x="2267465" y="778475"/>
                            <a:ext cx="278027"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8A85868" id="グループ化 86" o:spid="_x0000_s1026" style="position:absolute;left:0;text-align:left;margin-left:20.5pt;margin-top:55.95pt;width:378.8pt;height:132.6pt;z-index:251773952" coordsize="48106,1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">
                <v:shape id="図 81" o:spid="_x0000_s1027" type="#_x0000_t75" style="position:absolute;left:25640;width:22466;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">
                  <v:imagedata r:id="rId20" o:title=""/>
                  <v:path arrowok="t"/>
                </v:shape>
                <v:shape id="図 80" o:spid="_x0000_s1028" type="#_x0000_t75" style="position:absolute;top:61;width:22352;height:16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">
                  <v:imagedata r:id="rId21" o:title=""/>
                  <v:path arrowok="t"/>
                </v:shape>
                <v:shape id="直線矢印コネクタ 84" o:spid="_x0000_s1029" type="#_x0000_t32" style="position:absolute;left:22674;top:7784;width:27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" strokecolor="black [3213]" strokeweight="1.5pt">
                  <v:stroke endarrow="block" joinstyle="miter"/>
                </v:shape>
                <w10:wrap type="topAndBottom"/>
              </v:group>
            </w:pict>
          </mc:Fallback>
        </mc:AlternateContent>
      </w:r>
      <w:r w:rsidR="004E02AE">
        <w:rPr>
          <w:rFonts w:hint="eastAsia"/>
        </w:rPr>
        <w:t>頻繁に使用するショートカットキーまたはテキストをショートカットキーボードデバイスに登録して使用することで</w:t>
      </w:r>
      <w:r w:rsidR="004E02AE">
        <w:t>,作業効率の向上が見込める.</w:t>
      </w:r>
    </w:p>
    <w:p w14:paraId="048C0309" w14:textId="77777777" w:rsidR="00DD6CAC" w:rsidRDefault="00DD6CAC" w:rsidP="00194D48">
      <w:pPr>
        <w:ind w:firstLineChars="0" w:firstLine="0"/>
      </w:pPr>
    </w:p>
    <w:p w14:paraId="4E49CD38" w14:textId="3F42E65B" w:rsidR="00B26B3D" w:rsidRDefault="004E02AE" w:rsidP="00194D48">
      <w:pPr>
        <w:ind w:firstLineChars="0" w:firstLine="0"/>
      </w:pPr>
      <w:r>
        <w:rPr>
          <w:rFonts w:hint="eastAsia"/>
        </w:rPr>
        <w:t>また</w:t>
      </w:r>
      <w:r>
        <w:t>,非常に小さいためどこにでも持ち運べるという利便性もある.</w:t>
      </w:r>
      <w:r w:rsidR="00B26B3D">
        <w:br w:type="page"/>
      </w:r>
    </w:p>
    <w:p w14:paraId="2FF16EAA" w14:textId="4AD14157" w:rsidR="00573FC2" w:rsidRDefault="004E02AE" w:rsidP="005F3122">
      <w:pPr>
        <w:pStyle w:val="1"/>
      </w:pPr>
      <w:bookmarkStart w:id="19" w:name="_Toc97034632"/>
      <w:r>
        <w:rPr>
          <w:rFonts w:hint="eastAsia"/>
        </w:rPr>
        <w:lastRenderedPageBreak/>
        <w:t>研究概要</w:t>
      </w:r>
      <w:bookmarkEnd w:id="19"/>
    </w:p>
    <w:p w14:paraId="2ADCE2CE" w14:textId="4FC146E2" w:rsidR="005278B7" w:rsidRDefault="005278B7" w:rsidP="005278B7">
      <w:pPr>
        <w:ind w:firstLine="188"/>
      </w:pPr>
      <w:r w:rsidRPr="005278B7">
        <w:rPr>
          <w:rFonts w:hint="eastAsia"/>
        </w:rPr>
        <w:t>本研究を完成させるにあたって行った開発は大きく分けて以下の</w:t>
      </w:r>
      <w:r w:rsidRPr="005278B7">
        <w:t>3つである.</w:t>
      </w:r>
    </w:p>
    <w:p w14:paraId="44C93DC5" w14:textId="211EC1A2" w:rsidR="00104072" w:rsidRDefault="00104072" w:rsidP="005278B7">
      <w:pPr>
        <w:ind w:firstLine="188"/>
      </w:pPr>
      <w:r>
        <w:rPr>
          <w:rFonts w:hint="eastAsia"/>
        </w:rPr>
        <w:t>①キーボードの組み立て</w:t>
      </w:r>
    </w:p>
    <w:p w14:paraId="33F72929" w14:textId="135EA36C" w:rsidR="00104072" w:rsidRDefault="00104072" w:rsidP="005278B7">
      <w:pPr>
        <w:ind w:firstLine="188"/>
      </w:pPr>
      <w:r>
        <w:rPr>
          <w:rFonts w:hint="eastAsia"/>
        </w:rPr>
        <w:t>②キーボード動作のシステム開発</w:t>
      </w:r>
    </w:p>
    <w:p w14:paraId="30B034E9" w14:textId="1187404E" w:rsidR="00104072" w:rsidRDefault="00104072" w:rsidP="005278B7">
      <w:pPr>
        <w:ind w:firstLine="188"/>
      </w:pPr>
      <w:r>
        <w:rPr>
          <w:rFonts w:hint="eastAsia"/>
        </w:rPr>
        <w:t>③キー割り当てのアプリケーション開発</w:t>
      </w:r>
    </w:p>
    <w:p w14:paraId="0CBAB0A1" w14:textId="286FACA4" w:rsidR="00104072" w:rsidRPr="005278B7" w:rsidRDefault="00104072" w:rsidP="005278B7">
      <w:pPr>
        <w:ind w:firstLine="188"/>
      </w:pPr>
      <w:r>
        <w:rPr>
          <w:rFonts w:hint="eastAsia"/>
        </w:rPr>
        <w:t>それぞれの詳細は以下のとおりである</w:t>
      </w:r>
      <w:r w:rsidR="00A54405">
        <w:rPr>
          <w:rFonts w:hint="eastAsia"/>
        </w:rPr>
        <w:t>.</w:t>
      </w:r>
    </w:p>
    <w:p w14:paraId="540A0E4D" w14:textId="5B09C5B5" w:rsidR="00BD6EF7" w:rsidRPr="005F3122" w:rsidRDefault="004E02AE" w:rsidP="00FF6EBA">
      <w:pPr>
        <w:pStyle w:val="2"/>
        <w:ind w:left="-142" w:firstLine="142"/>
      </w:pPr>
      <w:bookmarkStart w:id="20" w:name="_Toc97034633"/>
      <w:r>
        <w:rPr>
          <w:rFonts w:hint="eastAsia"/>
        </w:rPr>
        <w:t>キーボードの組み立て</w:t>
      </w:r>
      <w:bookmarkEnd w:id="20"/>
    </w:p>
    <w:p w14:paraId="45232F93" w14:textId="77777777" w:rsidR="005278B7" w:rsidRDefault="005278B7" w:rsidP="005278B7">
      <w:pPr>
        <w:ind w:firstLineChars="0" w:firstLine="0"/>
      </w:pPr>
      <w:r>
        <w:rPr>
          <w:rFonts w:hint="eastAsia"/>
        </w:rPr>
        <w:t xml:space="preserve">　本研究では</w:t>
      </w:r>
      <w:r>
        <w:t>,「ワンボタンキーボード」という,ボタンが1つだけのキーボードを使用する.</w:t>
      </w:r>
    </w:p>
    <w:p w14:paraId="2C34FF46" w14:textId="40E81207" w:rsidR="005278B7" w:rsidRDefault="005278B7" w:rsidP="005278B7">
      <w:pPr>
        <w:ind w:firstLineChars="0" w:firstLine="0"/>
      </w:pPr>
      <w:r>
        <w:rPr>
          <w:rFonts w:hint="eastAsia"/>
        </w:rPr>
        <w:t>はんだづけなどで組み立てることができる</w:t>
      </w:r>
      <w:r>
        <w:t>.</w:t>
      </w:r>
    </w:p>
    <w:p w14:paraId="2FBDDD52" w14:textId="3078841E" w:rsidR="00211EE9" w:rsidRDefault="00211EE9" w:rsidP="00211EE9">
      <w:pPr>
        <w:ind w:firstLineChars="0" w:firstLine="0"/>
        <w:jc w:val="center"/>
        <w:rPr>
          <w:b/>
        </w:rPr>
      </w:pPr>
      <w:r w:rsidRPr="00D80785">
        <w:rPr>
          <w:rFonts w:hint="eastAsia"/>
          <w:b/>
        </w:rPr>
        <w:t xml:space="preserve">表 </w:t>
      </w:r>
      <w:r>
        <w:rPr>
          <w:rFonts w:hint="eastAsia"/>
          <w:b/>
        </w:rPr>
        <w:t>3.1.1</w:t>
      </w:r>
      <w:r w:rsidRPr="00D80785">
        <w:rPr>
          <w:rFonts w:hint="eastAsia"/>
          <w:b/>
        </w:rPr>
        <w:t xml:space="preserve">　ハードウェア</w:t>
      </w:r>
      <w:r>
        <w:rPr>
          <w:rFonts w:hint="eastAsia"/>
          <w:b/>
        </w:rPr>
        <w:t>仕様</w:t>
      </w:r>
    </w:p>
    <w:tbl>
      <w:tblPr>
        <w:tblStyle w:val="ae"/>
        <w:tblW w:w="0" w:type="auto"/>
        <w:tblInd w:w="2239" w:type="dxa"/>
        <w:tblLook w:val="04A0" w:firstRow="1" w:lastRow="0" w:firstColumn="1" w:lastColumn="0" w:noHBand="0" w:noVBand="1"/>
      </w:tblPr>
      <w:tblGrid>
        <w:gridCol w:w="1635"/>
        <w:gridCol w:w="2372"/>
      </w:tblGrid>
      <w:tr w:rsidR="00211EE9" w14:paraId="24A81F7A" w14:textId="77777777" w:rsidTr="00211EE9">
        <w:tc>
          <w:tcPr>
            <w:tcW w:w="1635" w:type="dxa"/>
            <w:shd w:val="clear" w:color="auto" w:fill="E7E6E6" w:themeFill="background2"/>
          </w:tcPr>
          <w:p w14:paraId="222E66CE" w14:textId="15E0DCF6" w:rsidR="00211EE9" w:rsidRPr="00211EE9" w:rsidRDefault="00211EE9" w:rsidP="00211EE9">
            <w:pPr>
              <w:ind w:firstLineChars="0" w:firstLine="0"/>
              <w:jc w:val="left"/>
            </w:pPr>
            <w:r w:rsidRPr="00211EE9">
              <w:rPr>
                <w:rFonts w:ascii="ＭＳ 明朝" w:eastAsia="ＭＳ 明朝" w:hAnsi="ＭＳ 明朝" w:cs="ＭＳ 明朝" w:hint="eastAsia"/>
                <w:b/>
              </w:rPr>
              <w:t>‎</w:t>
            </w:r>
            <w:r w:rsidRPr="00211EE9">
              <w:rPr>
                <w:rFonts w:eastAsiaTheme="minorHAnsi" w:cs="ＭＳ 明朝" w:hint="eastAsia"/>
              </w:rPr>
              <w:t>メーカー</w:t>
            </w:r>
          </w:p>
        </w:tc>
        <w:tc>
          <w:tcPr>
            <w:tcW w:w="2372" w:type="dxa"/>
          </w:tcPr>
          <w:p w14:paraId="692AA927" w14:textId="7F78992D" w:rsidR="00211EE9" w:rsidRDefault="00211EE9" w:rsidP="00211EE9">
            <w:pPr>
              <w:ind w:firstLineChars="0" w:firstLine="0"/>
              <w:jc w:val="left"/>
              <w:rPr>
                <w:b/>
              </w:rPr>
            </w:pPr>
            <w:r w:rsidRPr="00211EE9">
              <w:t>TOKYO FLIP-FLOP</w:t>
            </w:r>
          </w:p>
        </w:tc>
      </w:tr>
      <w:tr w:rsidR="00211EE9" w14:paraId="62C4A58D" w14:textId="77777777" w:rsidTr="00211EE9">
        <w:tc>
          <w:tcPr>
            <w:tcW w:w="1635" w:type="dxa"/>
            <w:shd w:val="clear" w:color="auto" w:fill="E7E6E6" w:themeFill="background2"/>
          </w:tcPr>
          <w:p w14:paraId="60CC4AC8" w14:textId="7AC0035D" w:rsidR="00211EE9" w:rsidRPr="00211EE9" w:rsidRDefault="00211EE9" w:rsidP="00211EE9">
            <w:pPr>
              <w:ind w:firstLineChars="0" w:firstLine="0"/>
              <w:jc w:val="left"/>
            </w:pPr>
            <w:r>
              <w:rPr>
                <w:rFonts w:hint="eastAsia"/>
              </w:rPr>
              <w:t>製品サイズ</w:t>
            </w:r>
          </w:p>
        </w:tc>
        <w:tc>
          <w:tcPr>
            <w:tcW w:w="2372" w:type="dxa"/>
          </w:tcPr>
          <w:p w14:paraId="185DD518" w14:textId="3D37B248" w:rsidR="00211EE9" w:rsidRDefault="00B03AA4" w:rsidP="00211EE9">
            <w:pPr>
              <w:ind w:firstLineChars="0" w:firstLine="0"/>
              <w:jc w:val="left"/>
              <w:rPr>
                <w:b/>
              </w:rPr>
            </w:pPr>
            <w:r>
              <w:t xml:space="preserve">30 </w:t>
            </w:r>
            <w:r>
              <w:rPr>
                <w:rFonts w:hint="eastAsia"/>
              </w:rPr>
              <w:t>×</w:t>
            </w:r>
            <w:r>
              <w:t xml:space="preserve"> 25 </w:t>
            </w:r>
            <w:r>
              <w:rPr>
                <w:rFonts w:hint="eastAsia"/>
              </w:rPr>
              <w:t>×</w:t>
            </w:r>
            <w:r w:rsidR="00211EE9" w:rsidRPr="00211EE9">
              <w:t xml:space="preserve"> 35 mm</w:t>
            </w:r>
          </w:p>
        </w:tc>
      </w:tr>
      <w:tr w:rsidR="00211EE9" w14:paraId="6676025F" w14:textId="77777777" w:rsidTr="00211EE9">
        <w:tc>
          <w:tcPr>
            <w:tcW w:w="1635" w:type="dxa"/>
            <w:shd w:val="clear" w:color="auto" w:fill="E7E6E6" w:themeFill="background2"/>
          </w:tcPr>
          <w:p w14:paraId="2FBF02E2" w14:textId="24475CC2" w:rsidR="00211EE9" w:rsidRPr="00211EE9" w:rsidRDefault="00211EE9" w:rsidP="00211EE9">
            <w:pPr>
              <w:ind w:firstLineChars="0" w:firstLine="0"/>
              <w:jc w:val="left"/>
            </w:pPr>
            <w:r w:rsidRPr="00211EE9">
              <w:rPr>
                <w:rFonts w:hint="eastAsia"/>
              </w:rPr>
              <w:t>商品の重量</w:t>
            </w:r>
          </w:p>
        </w:tc>
        <w:tc>
          <w:tcPr>
            <w:tcW w:w="2372" w:type="dxa"/>
          </w:tcPr>
          <w:p w14:paraId="4DDE5BD6" w14:textId="7C18A6D9" w:rsidR="00211EE9" w:rsidRPr="00211EE9" w:rsidRDefault="00211EE9" w:rsidP="00211EE9">
            <w:pPr>
              <w:ind w:firstLineChars="0" w:firstLine="0"/>
              <w:jc w:val="left"/>
            </w:pPr>
            <w:r>
              <w:rPr>
                <w:rFonts w:hint="eastAsia"/>
              </w:rPr>
              <w:t>10</w:t>
            </w:r>
            <w:r>
              <w:t xml:space="preserve"> </w:t>
            </w:r>
            <w:r>
              <w:rPr>
                <w:rFonts w:hint="eastAsia"/>
              </w:rPr>
              <w:t>g</w:t>
            </w:r>
          </w:p>
        </w:tc>
      </w:tr>
      <w:tr w:rsidR="000519AF" w14:paraId="3F4A153F" w14:textId="77777777" w:rsidTr="00211EE9">
        <w:tc>
          <w:tcPr>
            <w:tcW w:w="1635" w:type="dxa"/>
            <w:shd w:val="clear" w:color="auto" w:fill="E7E6E6" w:themeFill="background2"/>
          </w:tcPr>
          <w:p w14:paraId="1487E8EF" w14:textId="6A724839" w:rsidR="000519AF" w:rsidRPr="00211EE9" w:rsidRDefault="000519AF" w:rsidP="00211EE9">
            <w:pPr>
              <w:ind w:firstLineChars="0" w:firstLine="0"/>
              <w:jc w:val="left"/>
            </w:pPr>
            <w:r>
              <w:rPr>
                <w:rFonts w:hint="eastAsia"/>
              </w:rPr>
              <w:t>価格</w:t>
            </w:r>
          </w:p>
        </w:tc>
        <w:tc>
          <w:tcPr>
            <w:tcW w:w="2372" w:type="dxa"/>
          </w:tcPr>
          <w:p w14:paraId="3CFFE03B" w14:textId="1F9834C5" w:rsidR="000519AF" w:rsidRDefault="000519AF" w:rsidP="00211EE9">
            <w:pPr>
              <w:ind w:firstLineChars="0" w:firstLine="0"/>
              <w:jc w:val="left"/>
            </w:pPr>
            <w:r>
              <w:rPr>
                <w:rFonts w:hint="eastAsia"/>
              </w:rPr>
              <w:t>￥2,500（税抜）</w:t>
            </w:r>
          </w:p>
        </w:tc>
      </w:tr>
    </w:tbl>
    <w:p w14:paraId="22087062" w14:textId="6EDC7ECE" w:rsidR="00211EE9" w:rsidRPr="00211EE9" w:rsidRDefault="00211EE9" w:rsidP="005278B7">
      <w:pPr>
        <w:ind w:firstLineChars="0" w:firstLine="0"/>
      </w:pPr>
    </w:p>
    <w:p w14:paraId="234A6C39" w14:textId="041D6BCF" w:rsidR="005278B7" w:rsidRPr="00D80785" w:rsidRDefault="005278B7" w:rsidP="005278B7">
      <w:pPr>
        <w:ind w:firstLineChars="0" w:firstLine="0"/>
        <w:jc w:val="center"/>
        <w:rPr>
          <w:b/>
        </w:rPr>
      </w:pPr>
      <w:r w:rsidRPr="00D80785">
        <w:rPr>
          <w:rFonts w:hint="eastAsia"/>
          <w:b/>
        </w:rPr>
        <w:t>表</w:t>
      </w:r>
      <w:r w:rsidR="00105E7C" w:rsidRPr="00D80785">
        <w:rPr>
          <w:rFonts w:hint="eastAsia"/>
          <w:b/>
        </w:rPr>
        <w:t xml:space="preserve"> </w:t>
      </w:r>
      <w:r w:rsidR="00211EE9">
        <w:rPr>
          <w:rFonts w:hint="eastAsia"/>
          <w:b/>
        </w:rPr>
        <w:t>3.1.2</w:t>
      </w:r>
      <w:r w:rsidR="00105E7C" w:rsidRPr="00D80785">
        <w:rPr>
          <w:rFonts w:hint="eastAsia"/>
          <w:b/>
        </w:rPr>
        <w:t xml:space="preserve">　</w:t>
      </w:r>
      <w:r w:rsidRPr="00D80785">
        <w:rPr>
          <w:rFonts w:hint="eastAsia"/>
          <w:b/>
        </w:rPr>
        <w:t>ハードウェア開発環境</w:t>
      </w:r>
    </w:p>
    <w:tbl>
      <w:tblPr>
        <w:tblStyle w:val="ae"/>
        <w:tblW w:w="0" w:type="auto"/>
        <w:jc w:val="center"/>
        <w:tblLook w:val="04A0" w:firstRow="1" w:lastRow="0" w:firstColumn="1" w:lastColumn="0" w:noHBand="0" w:noVBand="1"/>
      </w:tblPr>
      <w:tblGrid>
        <w:gridCol w:w="1096"/>
        <w:gridCol w:w="1564"/>
      </w:tblGrid>
      <w:tr w:rsidR="005278B7" w:rsidRPr="005278B7" w14:paraId="1408AC82" w14:textId="77777777" w:rsidTr="005278B7">
        <w:trPr>
          <w:trHeight w:val="335"/>
          <w:jc w:val="center"/>
        </w:trPr>
        <w:tc>
          <w:tcPr>
            <w:tcW w:w="1096" w:type="dxa"/>
            <w:shd w:val="clear" w:color="auto" w:fill="E8E8E8"/>
          </w:tcPr>
          <w:p w14:paraId="79269740" w14:textId="77777777" w:rsidR="005278B7" w:rsidRPr="005278B7" w:rsidRDefault="005278B7" w:rsidP="005278B7">
            <w:pPr>
              <w:ind w:firstLineChars="0" w:firstLine="0"/>
            </w:pPr>
            <w:r w:rsidRPr="005278B7">
              <w:rPr>
                <w:rFonts w:hint="eastAsia"/>
              </w:rPr>
              <w:t>開発環境</w:t>
            </w:r>
          </w:p>
        </w:tc>
        <w:tc>
          <w:tcPr>
            <w:tcW w:w="1564" w:type="dxa"/>
            <w:shd w:val="clear" w:color="auto" w:fill="E8E8E8"/>
          </w:tcPr>
          <w:p w14:paraId="58857C91" w14:textId="77777777" w:rsidR="005278B7" w:rsidRPr="005278B7" w:rsidRDefault="005278B7" w:rsidP="005278B7">
            <w:pPr>
              <w:ind w:firstLineChars="0" w:firstLine="0"/>
            </w:pPr>
            <w:r w:rsidRPr="005278B7">
              <w:rPr>
                <w:rFonts w:hint="eastAsia"/>
              </w:rPr>
              <w:t>ハードウェア</w:t>
            </w:r>
          </w:p>
        </w:tc>
      </w:tr>
      <w:tr w:rsidR="005278B7" w:rsidRPr="005278B7" w14:paraId="043D9EA0" w14:textId="77777777" w:rsidTr="005278B7">
        <w:trPr>
          <w:trHeight w:val="357"/>
          <w:jc w:val="center"/>
        </w:trPr>
        <w:tc>
          <w:tcPr>
            <w:tcW w:w="1096" w:type="dxa"/>
            <w:shd w:val="clear" w:color="auto" w:fill="E8E8E8"/>
          </w:tcPr>
          <w:p w14:paraId="2BCEA4EF" w14:textId="77777777" w:rsidR="005278B7" w:rsidRPr="005278B7" w:rsidRDefault="005278B7" w:rsidP="005278B7">
            <w:pPr>
              <w:ind w:firstLineChars="0" w:firstLine="0"/>
            </w:pPr>
            <w:r w:rsidRPr="005278B7">
              <w:rPr>
                <w:rFonts w:hint="eastAsia"/>
              </w:rPr>
              <w:t>OS</w:t>
            </w:r>
          </w:p>
        </w:tc>
        <w:tc>
          <w:tcPr>
            <w:tcW w:w="1564" w:type="dxa"/>
          </w:tcPr>
          <w:p w14:paraId="319A3706" w14:textId="77777777" w:rsidR="005278B7" w:rsidRPr="005278B7" w:rsidRDefault="005278B7" w:rsidP="005278B7">
            <w:pPr>
              <w:ind w:firstLineChars="0" w:firstLine="0"/>
            </w:pPr>
            <w:r w:rsidRPr="005278B7">
              <w:rPr>
                <w:rFonts w:hint="eastAsia"/>
              </w:rPr>
              <w:t>Windows10</w:t>
            </w:r>
          </w:p>
        </w:tc>
      </w:tr>
      <w:tr w:rsidR="005278B7" w:rsidRPr="005278B7" w14:paraId="24A20DDA" w14:textId="77777777" w:rsidTr="002605E1">
        <w:trPr>
          <w:trHeight w:val="258"/>
          <w:jc w:val="center"/>
        </w:trPr>
        <w:tc>
          <w:tcPr>
            <w:tcW w:w="1096" w:type="dxa"/>
            <w:shd w:val="clear" w:color="auto" w:fill="E8E8E8"/>
          </w:tcPr>
          <w:p w14:paraId="4AFB1181" w14:textId="34C8DF1C" w:rsidR="005278B7" w:rsidRPr="005278B7" w:rsidRDefault="005278B7" w:rsidP="005278B7">
            <w:pPr>
              <w:ind w:firstLineChars="0" w:firstLine="0"/>
            </w:pPr>
            <w:r w:rsidRPr="005278B7">
              <w:rPr>
                <w:rFonts w:hint="eastAsia"/>
              </w:rPr>
              <w:t>言語</w:t>
            </w:r>
          </w:p>
        </w:tc>
        <w:tc>
          <w:tcPr>
            <w:tcW w:w="1564" w:type="dxa"/>
          </w:tcPr>
          <w:p w14:paraId="1CDB503E" w14:textId="367BBC3C" w:rsidR="005278B7" w:rsidRPr="005278B7" w:rsidRDefault="005278B7" w:rsidP="005278B7">
            <w:pPr>
              <w:ind w:firstLineChars="0" w:firstLine="0"/>
            </w:pPr>
            <w:r w:rsidRPr="005278B7">
              <w:rPr>
                <w:rFonts w:hint="eastAsia"/>
              </w:rPr>
              <w:t>Ard</w:t>
            </w:r>
            <w:r w:rsidRPr="005278B7">
              <w:t>u</w:t>
            </w:r>
            <w:r w:rsidRPr="005278B7">
              <w:rPr>
                <w:rFonts w:hint="eastAsia"/>
              </w:rPr>
              <w:t>ino</w:t>
            </w:r>
          </w:p>
        </w:tc>
      </w:tr>
    </w:tbl>
    <w:p w14:paraId="179BBC38" w14:textId="77777777" w:rsidR="00CF0921" w:rsidRDefault="00104072" w:rsidP="00104072">
      <w:pPr>
        <w:ind w:firstLineChars="0" w:firstLine="0"/>
        <w:jc w:val="center"/>
        <w:rPr>
          <w:noProof/>
        </w:rPr>
      </w:pPr>
      <w:r>
        <w:rPr>
          <w:noProof/>
        </w:rPr>
        <w:lastRenderedPageBreak/>
        <w:drawing>
          <wp:inline distT="0" distB="0" distL="0" distR="0" wp14:anchorId="78835A87" wp14:editId="69355CAE">
            <wp:extent cx="2596896" cy="2551012"/>
            <wp:effectExtent l="0" t="0" r="0" b="190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キャプチャ3.PNG"/>
                    <pic:cNvPicPr/>
                  </pic:nvPicPr>
                  <pic:blipFill rotWithShape="1">
                    <a:blip r:embed="rId22">
                      <a:extLst>
                        <a:ext uri="{28A0092B-C50C-407E-A947-70E740481C1C}">
                          <a14:useLocalDpi xmlns:a14="http://schemas.microsoft.com/office/drawing/2010/main" val="0"/>
                        </a:ext>
                      </a:extLst>
                    </a:blip>
                    <a:srcRect l="16628" t="17218" r="16628" b="17218"/>
                    <a:stretch/>
                  </pic:blipFill>
                  <pic:spPr bwMode="auto">
                    <a:xfrm>
                      <a:off x="0" y="0"/>
                      <a:ext cx="2648941" cy="2602137"/>
                    </a:xfrm>
                    <a:prstGeom prst="rect">
                      <a:avLst/>
                    </a:prstGeom>
                    <a:ln>
                      <a:noFill/>
                    </a:ln>
                    <a:extLst>
                      <a:ext uri="{53640926-AAD7-44D8-BBD7-CCE9431645EC}">
                        <a14:shadowObscured xmlns:a14="http://schemas.microsoft.com/office/drawing/2010/main"/>
                      </a:ext>
                    </a:extLst>
                  </pic:spPr>
                </pic:pic>
              </a:graphicData>
            </a:graphic>
          </wp:inline>
        </w:drawing>
      </w:r>
    </w:p>
    <w:p w14:paraId="7CDF50F3" w14:textId="5AC3FBB9" w:rsidR="005278B7" w:rsidRDefault="00CF0921" w:rsidP="00761EA2">
      <w:pPr>
        <w:pStyle w:val="a9"/>
        <w:ind w:firstLine="184"/>
      </w:pPr>
      <w:r>
        <w:t xml:space="preserve">図 </w:t>
      </w:r>
      <w:fldSimple w:instr=" STYLEREF 1 \s ">
        <w:r w:rsidR="00D25234">
          <w:rPr>
            <w:noProof/>
          </w:rPr>
          <w:t>3</w:t>
        </w:r>
      </w:fldSimple>
      <w:r w:rsidR="00104072">
        <w:t>.</w:t>
      </w:r>
      <w:fldSimple w:instr=" SEQ 図 \* ARABIC \s 1 ">
        <w:r w:rsidR="00D25234">
          <w:rPr>
            <w:noProof/>
          </w:rPr>
          <w:t>1</w:t>
        </w:r>
      </w:fldSimple>
      <w:r w:rsidR="00104072">
        <w:rPr>
          <w:rFonts w:hint="eastAsia"/>
        </w:rPr>
        <w:t>.1</w:t>
      </w:r>
      <w:r>
        <w:rPr>
          <w:rFonts w:hint="eastAsia"/>
        </w:rPr>
        <w:t xml:space="preserve">　</w:t>
      </w:r>
      <w:r w:rsidR="00761EA2">
        <w:rPr>
          <w:rFonts w:hint="eastAsia"/>
        </w:rPr>
        <w:t>ワンボタンキーボード</w:t>
      </w:r>
    </w:p>
    <w:p w14:paraId="5C813FF8" w14:textId="2BC8C574" w:rsidR="00761EA2" w:rsidRDefault="00D62398" w:rsidP="00761EA2">
      <w:pPr>
        <w:keepNext/>
        <w:ind w:firstLineChars="0" w:firstLine="0"/>
        <w:jc w:val="center"/>
      </w:pPr>
      <w:r>
        <w:rPr>
          <w:rFonts w:hint="eastAsia"/>
          <w:noProof/>
        </w:rPr>
        <mc:AlternateContent>
          <mc:Choice Requires="wps">
            <w:drawing>
              <wp:anchor distT="0" distB="0" distL="114300" distR="114300" simplePos="0" relativeHeight="251899904" behindDoc="0" locked="0" layoutInCell="1" allowOverlap="1" wp14:anchorId="787D9EFC" wp14:editId="3F317F7D">
                <wp:simplePos x="0" y="0"/>
                <wp:positionH relativeFrom="column">
                  <wp:posOffset>3699129</wp:posOffset>
                </wp:positionH>
                <wp:positionV relativeFrom="paragraph">
                  <wp:posOffset>3022727</wp:posOffset>
                </wp:positionV>
                <wp:extent cx="813004" cy="755009"/>
                <wp:effectExtent l="0" t="0" r="0" b="7620"/>
                <wp:wrapNone/>
                <wp:docPr id="222" name="テキスト ボックス 222"/>
                <wp:cNvGraphicFramePr/>
                <a:graphic xmlns:a="http://schemas.openxmlformats.org/drawingml/2006/main">
                  <a:graphicData uri="http://schemas.microsoft.com/office/word/2010/wordprocessingShape">
                    <wps:wsp>
                      <wps:cNvSpPr txBox="1"/>
                      <wps:spPr>
                        <a:xfrm>
                          <a:off x="0" y="0"/>
                          <a:ext cx="813004" cy="755009"/>
                        </a:xfrm>
                        <a:prstGeom prst="rect">
                          <a:avLst/>
                        </a:prstGeom>
                        <a:noFill/>
                        <a:ln w="6350">
                          <a:noFill/>
                        </a:ln>
                      </wps:spPr>
                      <wps:txbx>
                        <w:txbxContent>
                          <w:p w14:paraId="095D10AA" w14:textId="541107DD" w:rsidR="00D25234" w:rsidRPr="00D62398" w:rsidRDefault="00D25234">
                            <w:pPr>
                              <w:ind w:firstLine="418"/>
                              <w:rPr>
                                <w:color w:val="FFFFFF" w:themeColor="background1"/>
                                <w:sz w:val="44"/>
                              </w:rPr>
                            </w:pPr>
                            <w:r>
                              <w:rPr>
                                <w:rFonts w:hint="eastAsia"/>
                                <w:color w:val="FFFFFF" w:themeColor="background1"/>
                                <w:sz w:val="44"/>
                              </w:rPr>
                              <w:t>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D9EFC" id="テキスト ボックス 222" o:spid="_x0000_s1028" type="#_x0000_t202" style="position:absolute;left:0;text-align:left;margin-left:291.25pt;margin-top:238pt;width:64pt;height:59.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" filled="f" stroked="f" strokeweight=".5pt">
                <v:textbox>
                  <w:txbxContent>
                    <w:p w14:paraId="095D10AA" w14:textId="541107DD" w:rsidR="00D25234" w:rsidRPr="00D62398" w:rsidRDefault="00D25234">
                      <w:pPr>
                        <w:ind w:firstLine="418"/>
                        <w:rPr>
                          <w:color w:val="FFFFFF" w:themeColor="background1"/>
                          <w:sz w:val="44"/>
                        </w:rPr>
                      </w:pPr>
                      <w:r>
                        <w:rPr>
                          <w:rFonts w:hint="eastAsia"/>
                          <w:color w:val="FFFFFF" w:themeColor="background1"/>
                          <w:sz w:val="44"/>
                        </w:rPr>
                        <w:t>⑧</w:t>
                      </w:r>
                    </w:p>
                  </w:txbxContent>
                </v:textbox>
              </v:shape>
            </w:pict>
          </mc:Fallback>
        </mc:AlternateContent>
      </w:r>
      <w:r>
        <w:rPr>
          <w:rFonts w:hint="eastAsia"/>
          <w:noProof/>
        </w:rPr>
        <mc:AlternateContent>
          <mc:Choice Requires="wps">
            <w:drawing>
              <wp:anchor distT="0" distB="0" distL="114300" distR="114300" simplePos="0" relativeHeight="251897856" behindDoc="0" locked="0" layoutInCell="1" allowOverlap="1" wp14:anchorId="5AB6AFD6" wp14:editId="68F4B70C">
                <wp:simplePos x="0" y="0"/>
                <wp:positionH relativeFrom="column">
                  <wp:posOffset>1998980</wp:posOffset>
                </wp:positionH>
                <wp:positionV relativeFrom="paragraph">
                  <wp:posOffset>3059557</wp:posOffset>
                </wp:positionV>
                <wp:extent cx="813004" cy="755009"/>
                <wp:effectExtent l="0" t="0" r="0" b="7620"/>
                <wp:wrapNone/>
                <wp:docPr id="221" name="テキスト ボックス 221"/>
                <wp:cNvGraphicFramePr/>
                <a:graphic xmlns:a="http://schemas.openxmlformats.org/drawingml/2006/main">
                  <a:graphicData uri="http://schemas.microsoft.com/office/word/2010/wordprocessingShape">
                    <wps:wsp>
                      <wps:cNvSpPr txBox="1"/>
                      <wps:spPr>
                        <a:xfrm>
                          <a:off x="0" y="0"/>
                          <a:ext cx="813004" cy="755009"/>
                        </a:xfrm>
                        <a:prstGeom prst="rect">
                          <a:avLst/>
                        </a:prstGeom>
                        <a:noFill/>
                        <a:ln w="6350">
                          <a:noFill/>
                        </a:ln>
                      </wps:spPr>
                      <wps:txbx>
                        <w:txbxContent>
                          <w:p w14:paraId="62D2CEBB" w14:textId="4536DB7D" w:rsidR="00D25234" w:rsidRPr="00D62398" w:rsidRDefault="00D25234">
                            <w:pPr>
                              <w:ind w:firstLine="418"/>
                              <w:rPr>
                                <w:color w:val="FFFFFF" w:themeColor="background1"/>
                                <w:sz w:val="44"/>
                              </w:rPr>
                            </w:pPr>
                            <w:r>
                              <w:rPr>
                                <w:rFonts w:hint="eastAsia"/>
                                <w:color w:val="FFFFFF" w:themeColor="background1"/>
                                <w:sz w:val="44"/>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6AFD6" id="テキスト ボックス 221" o:spid="_x0000_s1029" type="#_x0000_t202" style="position:absolute;left:0;text-align:left;margin-left:157.4pt;margin-top:240.9pt;width:64pt;height:59.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" filled="f" stroked="f" strokeweight=".5pt">
                <v:textbox>
                  <w:txbxContent>
                    <w:p w14:paraId="62D2CEBB" w14:textId="4536DB7D" w:rsidR="00D25234" w:rsidRPr="00D62398" w:rsidRDefault="00D25234">
                      <w:pPr>
                        <w:ind w:firstLine="418"/>
                        <w:rPr>
                          <w:color w:val="FFFFFF" w:themeColor="background1"/>
                          <w:sz w:val="44"/>
                        </w:rPr>
                      </w:pPr>
                      <w:r>
                        <w:rPr>
                          <w:rFonts w:hint="eastAsia"/>
                          <w:color w:val="FFFFFF" w:themeColor="background1"/>
                          <w:sz w:val="44"/>
                        </w:rPr>
                        <w:t>⑦</w:t>
                      </w:r>
                    </w:p>
                  </w:txbxContent>
                </v:textbox>
              </v:shape>
            </w:pict>
          </mc:Fallback>
        </mc:AlternateContent>
      </w:r>
      <w:r>
        <w:rPr>
          <w:rFonts w:hint="eastAsia"/>
          <w:noProof/>
        </w:rPr>
        <mc:AlternateContent>
          <mc:Choice Requires="wps">
            <w:drawing>
              <wp:anchor distT="0" distB="0" distL="114300" distR="114300" simplePos="0" relativeHeight="251895808" behindDoc="0" locked="0" layoutInCell="1" allowOverlap="1" wp14:anchorId="09C9BC30" wp14:editId="0F1F42FF">
                <wp:simplePos x="0" y="0"/>
                <wp:positionH relativeFrom="column">
                  <wp:posOffset>673481</wp:posOffset>
                </wp:positionH>
                <wp:positionV relativeFrom="paragraph">
                  <wp:posOffset>3069844</wp:posOffset>
                </wp:positionV>
                <wp:extent cx="813004" cy="755009"/>
                <wp:effectExtent l="0" t="0" r="0" b="7620"/>
                <wp:wrapNone/>
                <wp:docPr id="219" name="テキスト ボックス 219"/>
                <wp:cNvGraphicFramePr/>
                <a:graphic xmlns:a="http://schemas.openxmlformats.org/drawingml/2006/main">
                  <a:graphicData uri="http://schemas.microsoft.com/office/word/2010/wordprocessingShape">
                    <wps:wsp>
                      <wps:cNvSpPr txBox="1"/>
                      <wps:spPr>
                        <a:xfrm>
                          <a:off x="0" y="0"/>
                          <a:ext cx="813004" cy="755009"/>
                        </a:xfrm>
                        <a:prstGeom prst="rect">
                          <a:avLst/>
                        </a:prstGeom>
                        <a:noFill/>
                        <a:ln w="6350">
                          <a:noFill/>
                        </a:ln>
                      </wps:spPr>
                      <wps:txbx>
                        <w:txbxContent>
                          <w:p w14:paraId="73BB0321" w14:textId="54942F78" w:rsidR="00D25234" w:rsidRPr="00D62398" w:rsidRDefault="00D25234">
                            <w:pPr>
                              <w:ind w:firstLine="418"/>
                              <w:rPr>
                                <w:color w:val="FFFFFF" w:themeColor="background1"/>
                                <w:sz w:val="44"/>
                              </w:rPr>
                            </w:pPr>
                            <w:r w:rsidRPr="00D62398">
                              <w:rPr>
                                <w:rFonts w:hint="eastAsia"/>
                                <w:color w:val="FFFFFF" w:themeColor="background1"/>
                                <w:sz w:val="44"/>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9BC30" id="テキスト ボックス 219" o:spid="_x0000_s1030" type="#_x0000_t202" style="position:absolute;left:0;text-align:left;margin-left:53.05pt;margin-top:241.7pt;width:64pt;height:59.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" filled="f" stroked="f" strokeweight=".5pt">
                <v:textbox>
                  <w:txbxContent>
                    <w:p w14:paraId="73BB0321" w14:textId="54942F78" w:rsidR="00D25234" w:rsidRPr="00D62398" w:rsidRDefault="00D25234">
                      <w:pPr>
                        <w:ind w:firstLine="418"/>
                        <w:rPr>
                          <w:color w:val="FFFFFF" w:themeColor="background1"/>
                          <w:sz w:val="44"/>
                        </w:rPr>
                      </w:pPr>
                      <w:r w:rsidRPr="00D62398">
                        <w:rPr>
                          <w:rFonts w:hint="eastAsia"/>
                          <w:color w:val="FFFFFF" w:themeColor="background1"/>
                          <w:sz w:val="44"/>
                        </w:rPr>
                        <w:t>⑥</w:t>
                      </w:r>
                    </w:p>
                  </w:txbxContent>
                </v:textbox>
              </v:shape>
            </w:pict>
          </mc:Fallback>
        </mc:AlternateContent>
      </w:r>
      <w:r>
        <w:rPr>
          <w:rFonts w:hint="eastAsia"/>
          <w:noProof/>
        </w:rPr>
        <mc:AlternateContent>
          <mc:Choice Requires="wps">
            <w:drawing>
              <wp:anchor distT="0" distB="0" distL="114300" distR="114300" simplePos="0" relativeHeight="251894784" behindDoc="0" locked="0" layoutInCell="1" allowOverlap="1" wp14:anchorId="54E9429F" wp14:editId="3D59D8E0">
                <wp:simplePos x="0" y="0"/>
                <wp:positionH relativeFrom="column">
                  <wp:posOffset>4543679</wp:posOffset>
                </wp:positionH>
                <wp:positionV relativeFrom="paragraph">
                  <wp:posOffset>1568069</wp:posOffset>
                </wp:positionV>
                <wp:extent cx="812800" cy="754380"/>
                <wp:effectExtent l="0" t="0" r="0" b="7620"/>
                <wp:wrapNone/>
                <wp:docPr id="218" name="テキスト ボックス 218"/>
                <wp:cNvGraphicFramePr/>
                <a:graphic xmlns:a="http://schemas.openxmlformats.org/drawingml/2006/main">
                  <a:graphicData uri="http://schemas.microsoft.com/office/word/2010/wordprocessingShape">
                    <wps:wsp>
                      <wps:cNvSpPr txBox="1"/>
                      <wps:spPr>
                        <a:xfrm>
                          <a:off x="0" y="0"/>
                          <a:ext cx="812800" cy="754380"/>
                        </a:xfrm>
                        <a:prstGeom prst="rect">
                          <a:avLst/>
                        </a:prstGeom>
                        <a:noFill/>
                        <a:ln w="6350">
                          <a:noFill/>
                        </a:ln>
                      </wps:spPr>
                      <wps:txbx>
                        <w:txbxContent>
                          <w:p w14:paraId="6F36EACF" w14:textId="08A3DAF8" w:rsidR="00D25234" w:rsidRPr="00D62398" w:rsidRDefault="00D25234">
                            <w:pPr>
                              <w:ind w:firstLine="418"/>
                              <w:rPr>
                                <w:color w:val="FFFFFF" w:themeColor="background1"/>
                                <w:sz w:val="44"/>
                              </w:rPr>
                            </w:pPr>
                            <w:r w:rsidRPr="00D62398">
                              <w:rPr>
                                <w:rFonts w:hint="eastAsia"/>
                                <w:color w:val="FFFFFF" w:themeColor="background1"/>
                                <w:sz w:val="44"/>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9429F" id="テキスト ボックス 218" o:spid="_x0000_s1031" type="#_x0000_t202" style="position:absolute;left:0;text-align:left;margin-left:357.75pt;margin-top:123.45pt;width:64pt;height:59.4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" filled="f" stroked="f" strokeweight=".5pt">
                <v:textbox>
                  <w:txbxContent>
                    <w:p w14:paraId="6F36EACF" w14:textId="08A3DAF8" w:rsidR="00D25234" w:rsidRPr="00D62398" w:rsidRDefault="00D25234">
                      <w:pPr>
                        <w:ind w:firstLine="418"/>
                        <w:rPr>
                          <w:color w:val="FFFFFF" w:themeColor="background1"/>
                          <w:sz w:val="44"/>
                        </w:rPr>
                      </w:pPr>
                      <w:r w:rsidRPr="00D62398">
                        <w:rPr>
                          <w:rFonts w:hint="eastAsia"/>
                          <w:color w:val="FFFFFF" w:themeColor="background1"/>
                          <w:sz w:val="44"/>
                        </w:rPr>
                        <w:t>⑤</w:t>
                      </w:r>
                    </w:p>
                  </w:txbxContent>
                </v:textbox>
              </v:shape>
            </w:pict>
          </mc:Fallback>
        </mc:AlternateContent>
      </w:r>
      <w:r>
        <w:rPr>
          <w:rFonts w:hint="eastAsia"/>
          <w:noProof/>
        </w:rPr>
        <mc:AlternateContent>
          <mc:Choice Requires="wps">
            <w:drawing>
              <wp:anchor distT="0" distB="0" distL="114300" distR="114300" simplePos="0" relativeHeight="251892736" behindDoc="0" locked="0" layoutInCell="1" allowOverlap="1" wp14:anchorId="0D8E8C2D" wp14:editId="3AE1D19B">
                <wp:simplePos x="0" y="0"/>
                <wp:positionH relativeFrom="column">
                  <wp:posOffset>3729101</wp:posOffset>
                </wp:positionH>
                <wp:positionV relativeFrom="paragraph">
                  <wp:posOffset>769366</wp:posOffset>
                </wp:positionV>
                <wp:extent cx="813004" cy="755009"/>
                <wp:effectExtent l="0" t="0" r="0" b="7620"/>
                <wp:wrapNone/>
                <wp:docPr id="217" name="テキスト ボックス 217"/>
                <wp:cNvGraphicFramePr/>
                <a:graphic xmlns:a="http://schemas.openxmlformats.org/drawingml/2006/main">
                  <a:graphicData uri="http://schemas.microsoft.com/office/word/2010/wordprocessingShape">
                    <wps:wsp>
                      <wps:cNvSpPr txBox="1"/>
                      <wps:spPr>
                        <a:xfrm>
                          <a:off x="0" y="0"/>
                          <a:ext cx="813004" cy="755009"/>
                        </a:xfrm>
                        <a:prstGeom prst="rect">
                          <a:avLst/>
                        </a:prstGeom>
                        <a:noFill/>
                        <a:ln w="6350">
                          <a:noFill/>
                        </a:ln>
                      </wps:spPr>
                      <wps:txbx>
                        <w:txbxContent>
                          <w:p w14:paraId="4DACBAF3" w14:textId="4370F8AA" w:rsidR="00D25234" w:rsidRPr="00D62398" w:rsidRDefault="00D25234">
                            <w:pPr>
                              <w:ind w:firstLine="418"/>
                              <w:rPr>
                                <w:color w:val="FFFFFF" w:themeColor="background1"/>
                                <w:sz w:val="44"/>
                              </w:rPr>
                            </w:pPr>
                            <w:r w:rsidRPr="00D62398">
                              <w:rPr>
                                <w:rFonts w:hint="eastAsia"/>
                                <w:color w:val="FFFFFF" w:themeColor="background1"/>
                                <w:sz w:val="44"/>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E8C2D" id="テキスト ボックス 217" o:spid="_x0000_s1032" type="#_x0000_t202" style="position:absolute;left:0;text-align:left;margin-left:293.65pt;margin-top:60.6pt;width:64pt;height:59.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" filled="f" stroked="f" strokeweight=".5pt">
                <v:textbox>
                  <w:txbxContent>
                    <w:p w14:paraId="4DACBAF3" w14:textId="4370F8AA" w:rsidR="00D25234" w:rsidRPr="00D62398" w:rsidRDefault="00D25234">
                      <w:pPr>
                        <w:ind w:firstLine="418"/>
                        <w:rPr>
                          <w:color w:val="FFFFFF" w:themeColor="background1"/>
                          <w:sz w:val="44"/>
                        </w:rPr>
                      </w:pPr>
                      <w:r w:rsidRPr="00D62398">
                        <w:rPr>
                          <w:rFonts w:hint="eastAsia"/>
                          <w:color w:val="FFFFFF" w:themeColor="background1"/>
                          <w:sz w:val="44"/>
                        </w:rPr>
                        <w:t>④</w:t>
                      </w:r>
                    </w:p>
                  </w:txbxContent>
                </v:textbox>
              </v:shape>
            </w:pict>
          </mc:Fallback>
        </mc:AlternateContent>
      </w:r>
      <w:r>
        <w:rPr>
          <w:rFonts w:hint="eastAsia"/>
          <w:noProof/>
        </w:rPr>
        <mc:AlternateContent>
          <mc:Choice Requires="wps">
            <w:drawing>
              <wp:anchor distT="0" distB="0" distL="114300" distR="114300" simplePos="0" relativeHeight="251891712" behindDoc="0" locked="0" layoutInCell="1" allowOverlap="1" wp14:anchorId="2D5059C5" wp14:editId="0433050C">
                <wp:simplePos x="0" y="0"/>
                <wp:positionH relativeFrom="column">
                  <wp:posOffset>3034030</wp:posOffset>
                </wp:positionH>
                <wp:positionV relativeFrom="paragraph">
                  <wp:posOffset>767715</wp:posOffset>
                </wp:positionV>
                <wp:extent cx="812800" cy="754380"/>
                <wp:effectExtent l="0" t="0" r="0" b="7620"/>
                <wp:wrapNone/>
                <wp:docPr id="216" name="テキスト ボックス 216"/>
                <wp:cNvGraphicFramePr/>
                <a:graphic xmlns:a="http://schemas.openxmlformats.org/drawingml/2006/main">
                  <a:graphicData uri="http://schemas.microsoft.com/office/word/2010/wordprocessingShape">
                    <wps:wsp>
                      <wps:cNvSpPr txBox="1"/>
                      <wps:spPr>
                        <a:xfrm>
                          <a:off x="0" y="0"/>
                          <a:ext cx="812800" cy="754380"/>
                        </a:xfrm>
                        <a:prstGeom prst="rect">
                          <a:avLst/>
                        </a:prstGeom>
                        <a:noFill/>
                        <a:ln w="6350">
                          <a:noFill/>
                        </a:ln>
                      </wps:spPr>
                      <wps:txbx>
                        <w:txbxContent>
                          <w:p w14:paraId="076A873A" w14:textId="41B0269D" w:rsidR="00D25234" w:rsidRPr="00D62398" w:rsidRDefault="00D25234">
                            <w:pPr>
                              <w:ind w:firstLine="418"/>
                              <w:rPr>
                                <w:color w:val="FFFFFF" w:themeColor="background1"/>
                                <w:sz w:val="44"/>
                              </w:rPr>
                            </w:pPr>
                            <w:r w:rsidRPr="00D62398">
                              <w:rPr>
                                <w:rFonts w:hint="eastAsia"/>
                                <w:color w:val="FFFFFF" w:themeColor="background1"/>
                                <w:sz w:val="44"/>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059C5" id="テキスト ボックス 216" o:spid="_x0000_s1033" type="#_x0000_t202" style="position:absolute;left:0;text-align:left;margin-left:238.9pt;margin-top:60.45pt;width:64pt;height:59.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" filled="f" stroked="f" strokeweight=".5pt">
                <v:textbox>
                  <w:txbxContent>
                    <w:p w14:paraId="076A873A" w14:textId="41B0269D" w:rsidR="00D25234" w:rsidRPr="00D62398" w:rsidRDefault="00D25234">
                      <w:pPr>
                        <w:ind w:firstLine="418"/>
                        <w:rPr>
                          <w:color w:val="FFFFFF" w:themeColor="background1"/>
                          <w:sz w:val="44"/>
                        </w:rPr>
                      </w:pPr>
                      <w:r w:rsidRPr="00D62398">
                        <w:rPr>
                          <w:rFonts w:hint="eastAsia"/>
                          <w:color w:val="FFFFFF" w:themeColor="background1"/>
                          <w:sz w:val="44"/>
                        </w:rPr>
                        <w:t>③</w:t>
                      </w:r>
                    </w:p>
                  </w:txbxContent>
                </v:textbox>
              </v:shape>
            </w:pict>
          </mc:Fallback>
        </mc:AlternateContent>
      </w:r>
      <w:r>
        <w:rPr>
          <w:rFonts w:hint="eastAsia"/>
          <w:noProof/>
        </w:rPr>
        <mc:AlternateContent>
          <mc:Choice Requires="wps">
            <w:drawing>
              <wp:anchor distT="0" distB="0" distL="114300" distR="114300" simplePos="0" relativeHeight="251889664" behindDoc="0" locked="0" layoutInCell="1" allowOverlap="1" wp14:anchorId="51651124" wp14:editId="345559C1">
                <wp:simplePos x="0" y="0"/>
                <wp:positionH relativeFrom="column">
                  <wp:posOffset>1859407</wp:posOffset>
                </wp:positionH>
                <wp:positionV relativeFrom="paragraph">
                  <wp:posOffset>553974</wp:posOffset>
                </wp:positionV>
                <wp:extent cx="813004" cy="755009"/>
                <wp:effectExtent l="0" t="0" r="0" b="7620"/>
                <wp:wrapNone/>
                <wp:docPr id="215" name="テキスト ボックス 215"/>
                <wp:cNvGraphicFramePr/>
                <a:graphic xmlns:a="http://schemas.openxmlformats.org/drawingml/2006/main">
                  <a:graphicData uri="http://schemas.microsoft.com/office/word/2010/wordprocessingShape">
                    <wps:wsp>
                      <wps:cNvSpPr txBox="1"/>
                      <wps:spPr>
                        <a:xfrm>
                          <a:off x="0" y="0"/>
                          <a:ext cx="813004" cy="755009"/>
                        </a:xfrm>
                        <a:prstGeom prst="rect">
                          <a:avLst/>
                        </a:prstGeom>
                        <a:noFill/>
                        <a:ln w="6350">
                          <a:noFill/>
                        </a:ln>
                      </wps:spPr>
                      <wps:txbx>
                        <w:txbxContent>
                          <w:p w14:paraId="19914B6D" w14:textId="7E73F154" w:rsidR="00D25234" w:rsidRPr="00D62398" w:rsidRDefault="00D25234">
                            <w:pPr>
                              <w:ind w:firstLine="418"/>
                              <w:rPr>
                                <w:color w:val="FFFFFF" w:themeColor="background1"/>
                                <w:sz w:val="44"/>
                              </w:rPr>
                            </w:pPr>
                            <w:r w:rsidRPr="00D62398">
                              <w:rPr>
                                <w:rFonts w:hint="eastAsia"/>
                                <w:color w:val="FFFFFF" w:themeColor="background1"/>
                                <w:sz w:val="44"/>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1124" id="テキスト ボックス 215" o:spid="_x0000_s1034" type="#_x0000_t202" style="position:absolute;left:0;text-align:left;margin-left:146.4pt;margin-top:43.6pt;width:64pt;height:59.4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" filled="f" stroked="f" strokeweight=".5pt">
                <v:textbox>
                  <w:txbxContent>
                    <w:p w14:paraId="19914B6D" w14:textId="7E73F154" w:rsidR="00D25234" w:rsidRPr="00D62398" w:rsidRDefault="00D25234">
                      <w:pPr>
                        <w:ind w:firstLine="418"/>
                        <w:rPr>
                          <w:color w:val="FFFFFF" w:themeColor="background1"/>
                          <w:sz w:val="44"/>
                        </w:rPr>
                      </w:pPr>
                      <w:r w:rsidRPr="00D62398">
                        <w:rPr>
                          <w:rFonts w:hint="eastAsia"/>
                          <w:color w:val="FFFFFF" w:themeColor="background1"/>
                          <w:sz w:val="44"/>
                        </w:rPr>
                        <w:t>②</w:t>
                      </w:r>
                    </w:p>
                  </w:txbxContent>
                </v:textbox>
              </v:shape>
            </w:pict>
          </mc:Fallback>
        </mc:AlternateContent>
      </w:r>
      <w:r>
        <w:rPr>
          <w:rFonts w:hint="eastAsia"/>
          <w:noProof/>
        </w:rPr>
        <mc:AlternateContent>
          <mc:Choice Requires="wps">
            <w:drawing>
              <wp:anchor distT="0" distB="0" distL="114300" distR="114300" simplePos="0" relativeHeight="251887616" behindDoc="0" locked="0" layoutInCell="1" allowOverlap="1" wp14:anchorId="13C8B7B3" wp14:editId="49610406">
                <wp:simplePos x="0" y="0"/>
                <wp:positionH relativeFrom="column">
                  <wp:posOffset>542925</wp:posOffset>
                </wp:positionH>
                <wp:positionV relativeFrom="paragraph">
                  <wp:posOffset>499745</wp:posOffset>
                </wp:positionV>
                <wp:extent cx="812800" cy="754380"/>
                <wp:effectExtent l="0" t="0" r="0" b="7620"/>
                <wp:wrapNone/>
                <wp:docPr id="208" name="テキスト ボックス 208"/>
                <wp:cNvGraphicFramePr/>
                <a:graphic xmlns:a="http://schemas.openxmlformats.org/drawingml/2006/main">
                  <a:graphicData uri="http://schemas.microsoft.com/office/word/2010/wordprocessingShape">
                    <wps:wsp>
                      <wps:cNvSpPr txBox="1"/>
                      <wps:spPr>
                        <a:xfrm>
                          <a:off x="0" y="0"/>
                          <a:ext cx="812800" cy="754380"/>
                        </a:xfrm>
                        <a:prstGeom prst="rect">
                          <a:avLst/>
                        </a:prstGeom>
                        <a:noFill/>
                        <a:ln w="6350">
                          <a:noFill/>
                        </a:ln>
                      </wps:spPr>
                      <wps:txbx>
                        <w:txbxContent>
                          <w:p w14:paraId="5C4E0CD2" w14:textId="3E5F2C43" w:rsidR="00D25234" w:rsidRPr="00D62398" w:rsidRDefault="00D25234">
                            <w:pPr>
                              <w:ind w:firstLine="418"/>
                              <w:rPr>
                                <w:color w:val="FFFFFF" w:themeColor="background1"/>
                                <w:sz w:val="44"/>
                              </w:rPr>
                            </w:pPr>
                            <w:r w:rsidRPr="00D62398">
                              <w:rPr>
                                <w:rFonts w:hint="eastAsia"/>
                                <w:color w:val="FFFFFF" w:themeColor="background1"/>
                                <w:sz w:val="44"/>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8B7B3" id="テキスト ボックス 208" o:spid="_x0000_s1035" type="#_x0000_t202" style="position:absolute;left:0;text-align:left;margin-left:42.75pt;margin-top:39.35pt;width:64pt;height:59.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" filled="f" stroked="f" strokeweight=".5pt">
                <v:textbox>
                  <w:txbxContent>
                    <w:p w14:paraId="5C4E0CD2" w14:textId="3E5F2C43" w:rsidR="00D25234" w:rsidRPr="00D62398" w:rsidRDefault="00D25234">
                      <w:pPr>
                        <w:ind w:firstLine="418"/>
                        <w:rPr>
                          <w:color w:val="FFFFFF" w:themeColor="background1"/>
                          <w:sz w:val="44"/>
                        </w:rPr>
                      </w:pPr>
                      <w:r w:rsidRPr="00D62398">
                        <w:rPr>
                          <w:rFonts w:hint="eastAsia"/>
                          <w:color w:val="FFFFFF" w:themeColor="background1"/>
                          <w:sz w:val="44"/>
                        </w:rPr>
                        <w:t>①</w:t>
                      </w:r>
                    </w:p>
                  </w:txbxContent>
                </v:textbox>
              </v:shape>
            </w:pict>
          </mc:Fallback>
        </mc:AlternateContent>
      </w:r>
      <w:r>
        <w:rPr>
          <w:noProof/>
        </w:rPr>
        <w:drawing>
          <wp:anchor distT="0" distB="0" distL="114300" distR="114300" simplePos="0" relativeHeight="251625471" behindDoc="0" locked="0" layoutInCell="1" allowOverlap="1" wp14:anchorId="36808C0A" wp14:editId="29E43BE3">
            <wp:simplePos x="0" y="0"/>
            <wp:positionH relativeFrom="column">
              <wp:posOffset>-1270</wp:posOffset>
            </wp:positionH>
            <wp:positionV relativeFrom="paragraph">
              <wp:posOffset>367030</wp:posOffset>
            </wp:positionV>
            <wp:extent cx="5400040" cy="3597910"/>
            <wp:effectExtent l="0" t="0" r="0" b="2540"/>
            <wp:wrapTopAndBottom/>
            <wp:docPr id="220" name="図 220" descr="f:id:tokyo_ff:20190423013839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d:tokyo_ff:20190423013839j:pla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597910"/>
                    </a:xfrm>
                    <a:prstGeom prst="rect">
                      <a:avLst/>
                    </a:prstGeom>
                    <a:noFill/>
                    <a:ln>
                      <a:noFill/>
                    </a:ln>
                  </pic:spPr>
                </pic:pic>
              </a:graphicData>
            </a:graphic>
          </wp:anchor>
        </w:drawing>
      </w:r>
    </w:p>
    <w:p w14:paraId="75166385" w14:textId="2B8F0366" w:rsidR="005278B7" w:rsidRDefault="00761EA2" w:rsidP="00761EA2">
      <w:pPr>
        <w:pStyle w:val="a9"/>
        <w:ind w:firstLine="184"/>
      </w:pPr>
      <w:r>
        <w:t xml:space="preserve">図 </w:t>
      </w:r>
      <w:fldSimple w:instr=" STYLEREF 1 \s ">
        <w:r w:rsidR="00D25234">
          <w:rPr>
            <w:noProof/>
          </w:rPr>
          <w:t>3</w:t>
        </w:r>
      </w:fldSimple>
      <w:r w:rsidR="00104072">
        <w:rPr>
          <w:rFonts w:hint="eastAsia"/>
        </w:rPr>
        <w:t>.1</w:t>
      </w:r>
      <w:r w:rsidR="00104072">
        <w:t>.</w:t>
      </w:r>
      <w:fldSimple w:instr=" SEQ 図 \* ARABIC \s 1 ">
        <w:r w:rsidR="00D25234">
          <w:rPr>
            <w:noProof/>
          </w:rPr>
          <w:t>2</w:t>
        </w:r>
      </w:fldSimple>
      <w:r w:rsidR="00677537">
        <w:rPr>
          <w:rFonts w:hint="eastAsia"/>
        </w:rPr>
        <w:t xml:space="preserve">　</w:t>
      </w:r>
      <w:r>
        <w:rPr>
          <w:rFonts w:hint="eastAsia"/>
        </w:rPr>
        <w:t>各種パーツ</w:t>
      </w:r>
    </w:p>
    <w:p w14:paraId="3AA6165B" w14:textId="7F6BF19A" w:rsidR="00F42375" w:rsidRDefault="00F42375" w:rsidP="005278B7">
      <w:pPr>
        <w:ind w:firstLineChars="0" w:firstLine="0"/>
        <w:jc w:val="center"/>
      </w:pPr>
    </w:p>
    <w:p w14:paraId="4E85E3D1" w14:textId="300DC3CB" w:rsidR="00F42375" w:rsidRDefault="00F42375" w:rsidP="005278B7">
      <w:pPr>
        <w:ind w:firstLineChars="0" w:firstLine="0"/>
        <w:jc w:val="center"/>
      </w:pPr>
    </w:p>
    <w:p w14:paraId="252A9D0B" w14:textId="59F66805" w:rsidR="00660458" w:rsidRDefault="00F42375" w:rsidP="00F42375">
      <w:pPr>
        <w:pStyle w:val="3"/>
        <w:ind w:left="840"/>
      </w:pPr>
      <w:bookmarkStart w:id="21" w:name="_Toc97034634"/>
      <w:r>
        <w:rPr>
          <w:rFonts w:hint="eastAsia"/>
        </w:rPr>
        <w:lastRenderedPageBreak/>
        <w:t>Arduino Beetle</w:t>
      </w:r>
      <w:r>
        <w:rPr>
          <w:rFonts w:hint="eastAsia"/>
        </w:rPr>
        <w:t>の仕様</w:t>
      </w:r>
      <w:bookmarkEnd w:id="21"/>
    </w:p>
    <w:p w14:paraId="1922920A" w14:textId="0D17457E" w:rsidR="00F42375" w:rsidRDefault="007236E5" w:rsidP="00F42375">
      <w:pPr>
        <w:ind w:firstLine="188"/>
      </w:pPr>
      <w:r>
        <w:rPr>
          <w:noProof/>
        </w:rPr>
        <mc:AlternateContent>
          <mc:Choice Requires="wps">
            <w:drawing>
              <wp:anchor distT="0" distB="0" distL="114300" distR="114300" simplePos="0" relativeHeight="251783168" behindDoc="0" locked="0" layoutInCell="1" allowOverlap="1" wp14:anchorId="45E413E7" wp14:editId="33DA47E9">
                <wp:simplePos x="0" y="0"/>
                <wp:positionH relativeFrom="margin">
                  <wp:posOffset>1905</wp:posOffset>
                </wp:positionH>
                <wp:positionV relativeFrom="paragraph">
                  <wp:posOffset>3093720</wp:posOffset>
                </wp:positionV>
                <wp:extent cx="5398135" cy="635"/>
                <wp:effectExtent l="0" t="0" r="0" b="0"/>
                <wp:wrapTopAndBottom/>
                <wp:docPr id="91" name="テキスト ボックス 91"/>
                <wp:cNvGraphicFramePr/>
                <a:graphic xmlns:a="http://schemas.openxmlformats.org/drawingml/2006/main">
                  <a:graphicData uri="http://schemas.microsoft.com/office/word/2010/wordprocessingShape">
                    <wps:wsp>
                      <wps:cNvSpPr txBox="1"/>
                      <wps:spPr>
                        <a:xfrm>
                          <a:off x="0" y="0"/>
                          <a:ext cx="5398135" cy="635"/>
                        </a:xfrm>
                        <a:prstGeom prst="rect">
                          <a:avLst/>
                        </a:prstGeom>
                        <a:solidFill>
                          <a:prstClr val="white"/>
                        </a:solidFill>
                        <a:ln>
                          <a:noFill/>
                        </a:ln>
                      </wps:spPr>
                      <wps:txbx>
                        <w:txbxContent>
                          <w:p w14:paraId="6D50ACEF" w14:textId="5912389C" w:rsidR="00D25234" w:rsidRPr="008F0C30" w:rsidRDefault="00D25234" w:rsidP="00761EA2">
                            <w:pPr>
                              <w:pStyle w:val="a9"/>
                              <w:ind w:firstLine="184"/>
                              <w:rPr>
                                <w:rFonts w:ascii="Times New Roman" w:eastAsia="ＭＳ 明朝" w:hAnsi="Times New Roman"/>
                                <w:noProof/>
                                <w:sz w:val="32"/>
                                <w:szCs w:val="32"/>
                              </w:rPr>
                            </w:pPr>
                            <w:r>
                              <w:rPr>
                                <w:rFonts w:hint="eastAsia"/>
                              </w:rPr>
                              <w:t xml:space="preserve">図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.1.1.1</w:t>
                            </w:r>
                            <w:r>
                              <w:rPr>
                                <w:rFonts w:hint="eastAsia"/>
                              </w:rPr>
                              <w:t xml:space="preserve">　</w:t>
                            </w:r>
                            <w:r w:rsidRPr="0062458D">
                              <w:t>Arduino Beetleの表,裏(左から順に)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413E7" id="テキスト ボックス 91" o:spid="_x0000_s1036" type="#_x0000_t202" style="position:absolute;left:0;text-align:left;margin-left:.15pt;margin-top:243.6pt;width:425.05pt;height:.05pt;z-index:251783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" stroked="f">
                <v:textbox style="mso-fit-shape-to-text:t" inset="0,0,0,0">
                  <w:txbxContent>
                    <w:p w14:paraId="6D50ACEF" w14:textId="5912389C" w:rsidR="00D25234" w:rsidRPr="008F0C30" w:rsidRDefault="00D25234" w:rsidP="00761EA2">
                      <w:pPr>
                        <w:pStyle w:val="a9"/>
                        <w:ind w:firstLine="184"/>
                        <w:rPr>
                          <w:rFonts w:ascii="Times New Roman" w:eastAsia="ＭＳ 明朝" w:hAnsi="Times New Roman"/>
                          <w:noProof/>
                          <w:sz w:val="32"/>
                          <w:szCs w:val="32"/>
                        </w:rPr>
                      </w:pPr>
                      <w:r>
                        <w:rPr>
                          <w:rFonts w:hint="eastAsia"/>
                        </w:rPr>
                        <w:t xml:space="preserve">図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.1.1.1</w:t>
                      </w:r>
                      <w:r>
                        <w:rPr>
                          <w:rFonts w:hint="eastAsia"/>
                        </w:rPr>
                        <w:t xml:space="preserve">　</w:t>
                      </w:r>
                      <w:r w:rsidRPr="0062458D">
                        <w:t>Arduino Beetleの表,裏(左から順に)</w:t>
                      </w:r>
                    </w:p>
                  </w:txbxContent>
                </v:textbox>
                <w10:wrap type="topAndBottom" anchorx="margin"/>
              </v:shape>
            </w:pict>
          </mc:Fallback>
        </mc:AlternateContent>
      </w:r>
      <w:r w:rsidR="00B63350">
        <w:rPr>
          <w:rFonts w:hint="eastAsia"/>
          <w:noProof/>
        </w:rPr>
        <mc:AlternateContent>
          <mc:Choice Requires="wpg">
            <w:drawing>
              <wp:anchor distT="0" distB="0" distL="114300" distR="114300" simplePos="0" relativeHeight="251626496" behindDoc="0" locked="0" layoutInCell="1" allowOverlap="1" wp14:anchorId="3332FB6D" wp14:editId="58058451">
                <wp:simplePos x="0" y="0"/>
                <wp:positionH relativeFrom="margin">
                  <wp:align>left</wp:align>
                </wp:positionH>
                <wp:positionV relativeFrom="paragraph">
                  <wp:posOffset>385445</wp:posOffset>
                </wp:positionV>
                <wp:extent cx="5398135" cy="2706370"/>
                <wp:effectExtent l="0" t="0" r="0" b="0"/>
                <wp:wrapTopAndBottom/>
                <wp:docPr id="7" name="グループ化 7"/>
                <wp:cNvGraphicFramePr/>
                <a:graphic xmlns:a="http://schemas.openxmlformats.org/drawingml/2006/main">
                  <a:graphicData uri="http://schemas.microsoft.com/office/word/2010/wordprocessingGroup">
                    <wpg:wgp>
                      <wpg:cNvGrpSpPr/>
                      <wpg:grpSpPr>
                        <a:xfrm>
                          <a:off x="0" y="0"/>
                          <a:ext cx="5398135" cy="2706370"/>
                          <a:chOff x="0" y="0"/>
                          <a:chExt cx="5398135" cy="2706370"/>
                        </a:xfrm>
                      </wpg:grpSpPr>
                      <pic:pic xmlns:pic="http://schemas.openxmlformats.org/drawingml/2006/picture">
                        <pic:nvPicPr>
                          <pic:cNvPr id="5" name="図 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8750" cy="2705735"/>
                          </a:xfrm>
                          <a:prstGeom prst="rect">
                            <a:avLst/>
                          </a:prstGeom>
                        </pic:spPr>
                      </pic:pic>
                      <pic:pic xmlns:pic="http://schemas.openxmlformats.org/drawingml/2006/picture">
                        <pic:nvPicPr>
                          <pic:cNvPr id="6" name="図 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695575" y="0"/>
                            <a:ext cx="2702560" cy="2706370"/>
                          </a:xfrm>
                          <a:prstGeom prst="rect">
                            <a:avLst/>
                          </a:prstGeom>
                        </pic:spPr>
                      </pic:pic>
                    </wpg:wgp>
                  </a:graphicData>
                </a:graphic>
              </wp:anchor>
            </w:drawing>
          </mc:Choice>
          <mc:Fallback>
            <w:pict>
              <v:group w14:anchorId="718FFF6A" id="グループ化 7" o:spid="_x0000_s1026" style="position:absolute;left:0;text-align:left;margin-left:0;margin-top:30.35pt;width:425.05pt;height:213.1pt;z-index:251626496;mso-position-horizontal:left;mso-position-horizontal-relative:margin" coordsize="53981,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">
                <v:shape id="図 5" o:spid="_x0000_s1027" type="#_x0000_t75" style="position:absolute;width:26987;height:2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">
                  <v:imagedata r:id="rId26" o:title=""/>
                  <v:path arrowok="t"/>
                </v:shape>
                <v:shape id="図 6" o:spid="_x0000_s1028" type="#_x0000_t75" style="position:absolute;left:26955;width:27026;height:27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">
                  <v:imagedata r:id="rId27" o:title=""/>
                  <v:path arrowok="t"/>
                </v:shape>
                <w10:wrap type="topAndBottom" anchorx="margin"/>
              </v:group>
            </w:pict>
          </mc:Fallback>
        </mc:AlternateContent>
      </w:r>
      <w:r w:rsidR="00B63350">
        <w:rPr>
          <w:rFonts w:hint="eastAsia"/>
        </w:rPr>
        <w:t>今回使用するArduino基盤である「Arduino</w:t>
      </w:r>
      <w:r w:rsidR="00B63350">
        <w:t xml:space="preserve"> Beetle</w:t>
      </w:r>
      <w:r w:rsidR="00B63350">
        <w:rPr>
          <w:rFonts w:hint="eastAsia"/>
        </w:rPr>
        <w:t>」の仕様は以下のとおりである.</w:t>
      </w:r>
    </w:p>
    <w:p w14:paraId="4B3CD00D" w14:textId="211E7CE0" w:rsidR="00B63350" w:rsidRDefault="00B03AA4" w:rsidP="00B03AA4">
      <w:pPr>
        <w:widowControl/>
        <w:spacing w:line="240" w:lineRule="auto"/>
        <w:ind w:firstLineChars="0" w:firstLine="0"/>
        <w:jc w:val="left"/>
        <w:rPr>
          <w:b/>
        </w:rPr>
      </w:pPr>
      <w:r>
        <w:rPr>
          <w:b/>
        </w:rPr>
        <w:br w:type="page"/>
      </w:r>
    </w:p>
    <w:p w14:paraId="21124089" w14:textId="7DBE36BC" w:rsidR="006E3D7C" w:rsidRPr="00D80785" w:rsidRDefault="006E3D7C" w:rsidP="006E3D7C">
      <w:pPr>
        <w:ind w:firstLineChars="0" w:firstLine="0"/>
        <w:jc w:val="center"/>
        <w:rPr>
          <w:b/>
        </w:rPr>
      </w:pPr>
      <w:r w:rsidRPr="00D80785">
        <w:rPr>
          <w:rFonts w:hint="eastAsia"/>
          <w:b/>
        </w:rPr>
        <w:lastRenderedPageBreak/>
        <w:t>表</w:t>
      </w:r>
      <w:r w:rsidR="00104072">
        <w:rPr>
          <w:rFonts w:hint="eastAsia"/>
          <w:b/>
        </w:rPr>
        <w:t xml:space="preserve"> 3.1.1.1</w:t>
      </w:r>
      <w:r w:rsidRPr="00D80785">
        <w:rPr>
          <w:rFonts w:hint="eastAsia"/>
          <w:b/>
        </w:rPr>
        <w:t xml:space="preserve">　</w:t>
      </w:r>
      <w:r w:rsidR="00211EE9">
        <w:rPr>
          <w:rFonts w:hint="eastAsia"/>
          <w:b/>
        </w:rPr>
        <w:t>A</w:t>
      </w:r>
      <w:r w:rsidR="00211EE9">
        <w:rPr>
          <w:b/>
        </w:rPr>
        <w:t>rduino</w:t>
      </w:r>
      <w:r w:rsidR="00211EE9">
        <w:rPr>
          <w:rFonts w:hint="eastAsia"/>
          <w:b/>
        </w:rPr>
        <w:t>基盤の</w:t>
      </w:r>
      <w:r w:rsidRPr="00D80785">
        <w:rPr>
          <w:rFonts w:hint="eastAsia"/>
          <w:b/>
        </w:rPr>
        <w:t>仕様</w:t>
      </w:r>
    </w:p>
    <w:tbl>
      <w:tblPr>
        <w:tblStyle w:val="ae"/>
        <w:tblW w:w="0" w:type="auto"/>
        <w:tblLook w:val="04A0" w:firstRow="1" w:lastRow="0" w:firstColumn="1" w:lastColumn="0" w:noHBand="0" w:noVBand="1"/>
      </w:tblPr>
      <w:tblGrid>
        <w:gridCol w:w="2689"/>
        <w:gridCol w:w="5805"/>
      </w:tblGrid>
      <w:tr w:rsidR="00673485" w14:paraId="1CAAC0F2" w14:textId="77777777" w:rsidTr="002E6A04">
        <w:trPr>
          <w:trHeight w:val="680"/>
        </w:trPr>
        <w:tc>
          <w:tcPr>
            <w:tcW w:w="2689" w:type="dxa"/>
            <w:shd w:val="clear" w:color="auto" w:fill="EDEDED" w:themeFill="accent3" w:themeFillTint="33"/>
            <w:vAlign w:val="center"/>
          </w:tcPr>
          <w:p w14:paraId="342FF252" w14:textId="09109BAF" w:rsidR="00673485" w:rsidRPr="002E6A04" w:rsidRDefault="00673485" w:rsidP="002E6A04">
            <w:pPr>
              <w:ind w:firstLineChars="0" w:firstLine="0"/>
              <w:rPr>
                <w:rFonts w:eastAsiaTheme="minorHAnsi"/>
                <w:color w:val="333333"/>
              </w:rPr>
            </w:pPr>
            <w:r w:rsidRPr="002E6A04">
              <w:rPr>
                <w:rFonts w:eastAsiaTheme="minorHAnsi" w:hint="eastAsia"/>
                <w:color w:val="333333"/>
              </w:rPr>
              <w:t>名称</w:t>
            </w:r>
          </w:p>
        </w:tc>
        <w:tc>
          <w:tcPr>
            <w:tcW w:w="5805" w:type="dxa"/>
            <w:vAlign w:val="center"/>
          </w:tcPr>
          <w:p w14:paraId="2E70138C" w14:textId="2480E8DE" w:rsidR="00673485" w:rsidRPr="00DC2ADB" w:rsidRDefault="00673485" w:rsidP="002E6A04">
            <w:pPr>
              <w:ind w:firstLineChars="0" w:firstLine="0"/>
              <w:rPr>
                <w:rFonts w:eastAsiaTheme="minorHAnsi"/>
                <w:color w:val="333333"/>
                <w:shd w:val="clear" w:color="auto" w:fill="FFFFFF"/>
              </w:rPr>
            </w:pPr>
            <w:r w:rsidRPr="00DC2ADB">
              <w:rPr>
                <w:rFonts w:eastAsiaTheme="minorHAnsi"/>
                <w:color w:val="333333"/>
                <w:shd w:val="clear" w:color="auto" w:fill="FFFFFF"/>
              </w:rPr>
              <w:t>Beetle - 超小型 Arduino Leonardo 互換 マイクロコントローラ</w:t>
            </w:r>
          </w:p>
        </w:tc>
      </w:tr>
      <w:tr w:rsidR="00F42375" w14:paraId="79F78328" w14:textId="77777777" w:rsidTr="002E6A04">
        <w:trPr>
          <w:trHeight w:val="680"/>
        </w:trPr>
        <w:tc>
          <w:tcPr>
            <w:tcW w:w="2689" w:type="dxa"/>
            <w:shd w:val="clear" w:color="auto" w:fill="EDEDED" w:themeFill="accent3" w:themeFillTint="33"/>
            <w:vAlign w:val="center"/>
          </w:tcPr>
          <w:p w14:paraId="4DDFA89D" w14:textId="72BFA7D9" w:rsidR="00F42375" w:rsidRPr="002E6A04" w:rsidRDefault="00F42375" w:rsidP="002E6A04">
            <w:pPr>
              <w:ind w:firstLineChars="0" w:firstLine="0"/>
              <w:rPr>
                <w:rFonts w:eastAsiaTheme="minorHAnsi"/>
              </w:rPr>
            </w:pPr>
            <w:r w:rsidRPr="002E6A04">
              <w:rPr>
                <w:rFonts w:eastAsiaTheme="minorHAnsi" w:hint="eastAsia"/>
                <w:color w:val="333333"/>
              </w:rPr>
              <w:t>マイクロコントローラ</w:t>
            </w:r>
          </w:p>
        </w:tc>
        <w:tc>
          <w:tcPr>
            <w:tcW w:w="5805" w:type="dxa"/>
            <w:vAlign w:val="center"/>
          </w:tcPr>
          <w:p w14:paraId="18546D73" w14:textId="0BC2A151" w:rsidR="00F42375" w:rsidRPr="00DC2ADB" w:rsidRDefault="00F42375" w:rsidP="002E6A04">
            <w:pPr>
              <w:ind w:firstLineChars="0" w:firstLine="0"/>
              <w:rPr>
                <w:rFonts w:eastAsiaTheme="minorHAnsi"/>
              </w:rPr>
            </w:pPr>
            <w:r w:rsidRPr="00DC2ADB">
              <w:rPr>
                <w:rFonts w:eastAsiaTheme="minorHAnsi" w:hint="eastAsia"/>
                <w:color w:val="333333"/>
                <w:shd w:val="clear" w:color="auto" w:fill="FFFFFF"/>
              </w:rPr>
              <w:t>ATmega32u4</w:t>
            </w:r>
          </w:p>
        </w:tc>
      </w:tr>
      <w:tr w:rsidR="00F42375" w14:paraId="13C91ED3" w14:textId="77777777" w:rsidTr="002E6A04">
        <w:trPr>
          <w:trHeight w:val="680"/>
        </w:trPr>
        <w:tc>
          <w:tcPr>
            <w:tcW w:w="2689" w:type="dxa"/>
            <w:shd w:val="clear" w:color="auto" w:fill="EDEDED" w:themeFill="accent3" w:themeFillTint="33"/>
            <w:vAlign w:val="center"/>
          </w:tcPr>
          <w:p w14:paraId="276F8015" w14:textId="602C3CC1" w:rsidR="00F42375" w:rsidRPr="002E6A04" w:rsidRDefault="00F42375" w:rsidP="002E6A04">
            <w:pPr>
              <w:ind w:firstLineChars="0" w:firstLine="0"/>
              <w:rPr>
                <w:rFonts w:eastAsiaTheme="minorHAnsi"/>
              </w:rPr>
            </w:pPr>
            <w:r w:rsidRPr="002E6A04">
              <w:rPr>
                <w:rFonts w:eastAsiaTheme="minorHAnsi" w:hint="eastAsia"/>
                <w:color w:val="333333"/>
              </w:rPr>
              <w:t>クロック スピード</w:t>
            </w:r>
          </w:p>
        </w:tc>
        <w:tc>
          <w:tcPr>
            <w:tcW w:w="5805" w:type="dxa"/>
            <w:vAlign w:val="center"/>
          </w:tcPr>
          <w:p w14:paraId="7B91647E" w14:textId="3F6A88FF" w:rsidR="00F42375" w:rsidRPr="00DC2ADB" w:rsidRDefault="00F42375" w:rsidP="002E6A04">
            <w:pPr>
              <w:ind w:firstLineChars="0" w:firstLine="0"/>
              <w:rPr>
                <w:rFonts w:eastAsiaTheme="minorHAnsi"/>
              </w:rPr>
            </w:pPr>
            <w:r w:rsidRPr="00DC2ADB">
              <w:rPr>
                <w:rFonts w:eastAsiaTheme="minorHAnsi" w:hint="eastAsia"/>
                <w:color w:val="333333"/>
                <w:shd w:val="clear" w:color="auto" w:fill="FFFFFF"/>
              </w:rPr>
              <w:t>16 MHz</w:t>
            </w:r>
          </w:p>
        </w:tc>
      </w:tr>
      <w:tr w:rsidR="00F42375" w14:paraId="01C49E9D" w14:textId="77777777" w:rsidTr="002E6A04">
        <w:trPr>
          <w:trHeight w:val="680"/>
        </w:trPr>
        <w:tc>
          <w:tcPr>
            <w:tcW w:w="2689" w:type="dxa"/>
            <w:shd w:val="clear" w:color="auto" w:fill="EDEDED" w:themeFill="accent3" w:themeFillTint="33"/>
            <w:vAlign w:val="center"/>
          </w:tcPr>
          <w:p w14:paraId="25B0519B" w14:textId="4E362B64" w:rsidR="00F42375" w:rsidRPr="002E6A04" w:rsidRDefault="00F42375" w:rsidP="002E6A04">
            <w:pPr>
              <w:ind w:firstLineChars="0" w:firstLine="0"/>
              <w:rPr>
                <w:rFonts w:eastAsiaTheme="minorHAnsi"/>
              </w:rPr>
            </w:pPr>
            <w:r w:rsidRPr="002E6A04">
              <w:rPr>
                <w:rFonts w:eastAsiaTheme="minorHAnsi" w:hint="eastAsia"/>
                <w:color w:val="333333"/>
              </w:rPr>
              <w:t>稼働電圧</w:t>
            </w:r>
          </w:p>
        </w:tc>
        <w:tc>
          <w:tcPr>
            <w:tcW w:w="5805" w:type="dxa"/>
            <w:vAlign w:val="center"/>
          </w:tcPr>
          <w:p w14:paraId="78376FB0" w14:textId="1612F520" w:rsidR="00F42375" w:rsidRPr="00DC2ADB" w:rsidRDefault="00F42375" w:rsidP="002E6A04">
            <w:pPr>
              <w:tabs>
                <w:tab w:val="left" w:pos="940"/>
              </w:tabs>
              <w:ind w:firstLineChars="0" w:firstLine="0"/>
              <w:rPr>
                <w:rFonts w:eastAsiaTheme="minorHAnsi"/>
              </w:rPr>
            </w:pPr>
            <w:r w:rsidRPr="00DC2ADB">
              <w:rPr>
                <w:rFonts w:eastAsiaTheme="minorHAnsi" w:hint="eastAsia"/>
                <w:color w:val="333333"/>
                <w:shd w:val="clear" w:color="auto" w:fill="FFFFFF"/>
              </w:rPr>
              <w:t>5V DC</w:t>
            </w:r>
          </w:p>
        </w:tc>
      </w:tr>
      <w:tr w:rsidR="00F42375" w14:paraId="483D84B7" w14:textId="77777777" w:rsidTr="002E6A04">
        <w:trPr>
          <w:trHeight w:val="680"/>
        </w:trPr>
        <w:tc>
          <w:tcPr>
            <w:tcW w:w="2689" w:type="dxa"/>
            <w:shd w:val="clear" w:color="auto" w:fill="EDEDED" w:themeFill="accent3" w:themeFillTint="33"/>
            <w:vAlign w:val="center"/>
          </w:tcPr>
          <w:p w14:paraId="6F05A142" w14:textId="32822FAA" w:rsidR="00F42375" w:rsidRPr="002E6A04" w:rsidRDefault="00F42375" w:rsidP="002E6A04">
            <w:pPr>
              <w:ind w:firstLineChars="0" w:firstLine="0"/>
              <w:rPr>
                <w:rFonts w:eastAsiaTheme="minorHAnsi"/>
              </w:rPr>
            </w:pPr>
            <w:r w:rsidRPr="002E6A04">
              <w:rPr>
                <w:rFonts w:eastAsiaTheme="minorHAnsi" w:hint="eastAsia"/>
                <w:color w:val="333333"/>
              </w:rPr>
              <w:t>デジタル I/O ピン</w:t>
            </w:r>
          </w:p>
        </w:tc>
        <w:tc>
          <w:tcPr>
            <w:tcW w:w="5805" w:type="dxa"/>
            <w:vAlign w:val="center"/>
          </w:tcPr>
          <w:p w14:paraId="460851F9" w14:textId="5157E9F6" w:rsidR="00F42375" w:rsidRPr="00DC2ADB" w:rsidRDefault="00F42375" w:rsidP="002E6A04">
            <w:pPr>
              <w:ind w:firstLineChars="0" w:firstLine="0"/>
              <w:rPr>
                <w:rFonts w:eastAsiaTheme="minorHAnsi"/>
              </w:rPr>
            </w:pPr>
            <w:r w:rsidRPr="00DC2ADB">
              <w:rPr>
                <w:rFonts w:eastAsiaTheme="minorHAnsi" w:hint="eastAsia"/>
                <w:color w:val="333333"/>
                <w:shd w:val="clear" w:color="auto" w:fill="FFFFFF"/>
              </w:rPr>
              <w:t>10</w:t>
            </w:r>
          </w:p>
        </w:tc>
      </w:tr>
      <w:tr w:rsidR="00F42375" w14:paraId="6F4ADDDF" w14:textId="77777777" w:rsidTr="002E6A04">
        <w:trPr>
          <w:trHeight w:val="680"/>
        </w:trPr>
        <w:tc>
          <w:tcPr>
            <w:tcW w:w="2689" w:type="dxa"/>
            <w:shd w:val="clear" w:color="auto" w:fill="EDEDED" w:themeFill="accent3" w:themeFillTint="33"/>
            <w:vAlign w:val="center"/>
          </w:tcPr>
          <w:p w14:paraId="7B19305A" w14:textId="21F893B7" w:rsidR="00F42375" w:rsidRPr="002E6A04" w:rsidRDefault="00F42375" w:rsidP="002E6A04">
            <w:pPr>
              <w:ind w:firstLineChars="0" w:firstLine="0"/>
              <w:rPr>
                <w:rFonts w:eastAsiaTheme="minorHAnsi"/>
              </w:rPr>
            </w:pPr>
            <w:r w:rsidRPr="002E6A04">
              <w:rPr>
                <w:rFonts w:eastAsiaTheme="minorHAnsi" w:hint="eastAsia"/>
                <w:color w:val="333333"/>
              </w:rPr>
              <w:t>PWM チャンネル</w:t>
            </w:r>
          </w:p>
        </w:tc>
        <w:tc>
          <w:tcPr>
            <w:tcW w:w="5805" w:type="dxa"/>
            <w:vAlign w:val="center"/>
          </w:tcPr>
          <w:p w14:paraId="1060DEAA" w14:textId="2541B73C" w:rsidR="00F42375" w:rsidRPr="00DC2ADB" w:rsidRDefault="00F42375" w:rsidP="002E6A04">
            <w:pPr>
              <w:ind w:firstLineChars="0" w:firstLine="0"/>
              <w:rPr>
                <w:rFonts w:eastAsiaTheme="minorHAnsi"/>
              </w:rPr>
            </w:pPr>
            <w:r w:rsidRPr="00DC2ADB">
              <w:rPr>
                <w:rFonts w:eastAsiaTheme="minorHAnsi" w:hint="eastAsia"/>
              </w:rPr>
              <w:t>4</w:t>
            </w:r>
          </w:p>
        </w:tc>
      </w:tr>
      <w:tr w:rsidR="00F42375" w14:paraId="3672B891" w14:textId="77777777" w:rsidTr="002E6A04">
        <w:trPr>
          <w:trHeight w:val="680"/>
        </w:trPr>
        <w:tc>
          <w:tcPr>
            <w:tcW w:w="2689" w:type="dxa"/>
            <w:shd w:val="clear" w:color="auto" w:fill="EDEDED" w:themeFill="accent3" w:themeFillTint="33"/>
            <w:vAlign w:val="center"/>
          </w:tcPr>
          <w:p w14:paraId="262EA41B" w14:textId="7BDE46AA" w:rsidR="00F42375" w:rsidRPr="002E6A04" w:rsidRDefault="00F42375" w:rsidP="002E6A04">
            <w:pPr>
              <w:ind w:firstLineChars="0" w:firstLine="0"/>
              <w:rPr>
                <w:rFonts w:eastAsiaTheme="minorHAnsi"/>
              </w:rPr>
            </w:pPr>
            <w:r w:rsidRPr="002E6A04">
              <w:rPr>
                <w:rFonts w:eastAsiaTheme="minorHAnsi" w:hint="eastAsia"/>
                <w:color w:val="333333"/>
              </w:rPr>
              <w:t>アナログ 入力 チャンネル</w:t>
            </w:r>
          </w:p>
        </w:tc>
        <w:tc>
          <w:tcPr>
            <w:tcW w:w="5805" w:type="dxa"/>
            <w:vAlign w:val="center"/>
          </w:tcPr>
          <w:p w14:paraId="665A6F75" w14:textId="422375C0" w:rsidR="00F42375" w:rsidRPr="00DC2ADB" w:rsidRDefault="00F42375" w:rsidP="002E6A04">
            <w:pPr>
              <w:ind w:firstLineChars="0" w:firstLine="0"/>
              <w:rPr>
                <w:rFonts w:eastAsiaTheme="minorHAnsi"/>
              </w:rPr>
            </w:pPr>
            <w:r w:rsidRPr="00DC2ADB">
              <w:rPr>
                <w:rFonts w:eastAsiaTheme="minorHAnsi" w:hint="eastAsia"/>
              </w:rPr>
              <w:t>5</w:t>
            </w:r>
          </w:p>
        </w:tc>
      </w:tr>
      <w:tr w:rsidR="00F42375" w14:paraId="2970FF0A" w14:textId="77777777" w:rsidTr="002E6A04">
        <w:trPr>
          <w:trHeight w:val="680"/>
        </w:trPr>
        <w:tc>
          <w:tcPr>
            <w:tcW w:w="2689" w:type="dxa"/>
            <w:shd w:val="clear" w:color="auto" w:fill="EDEDED" w:themeFill="accent3" w:themeFillTint="33"/>
            <w:vAlign w:val="center"/>
          </w:tcPr>
          <w:p w14:paraId="6A1F5D14" w14:textId="46970645" w:rsidR="00F42375" w:rsidRPr="002E6A04" w:rsidRDefault="00F42375" w:rsidP="002E6A04">
            <w:pPr>
              <w:ind w:firstLineChars="0" w:firstLine="0"/>
              <w:rPr>
                <w:rFonts w:eastAsiaTheme="minorHAnsi"/>
              </w:rPr>
            </w:pPr>
            <w:r w:rsidRPr="002E6A04">
              <w:rPr>
                <w:rFonts w:eastAsiaTheme="minorHAnsi" w:hint="eastAsia"/>
                <w:color w:val="333333"/>
              </w:rPr>
              <w:t>UART</w:t>
            </w:r>
          </w:p>
        </w:tc>
        <w:tc>
          <w:tcPr>
            <w:tcW w:w="5805" w:type="dxa"/>
            <w:vAlign w:val="center"/>
          </w:tcPr>
          <w:p w14:paraId="5042B044" w14:textId="55E9E1DD" w:rsidR="00F42375" w:rsidRPr="00DC2ADB" w:rsidRDefault="00673485" w:rsidP="002E6A04">
            <w:pPr>
              <w:ind w:firstLineChars="0" w:firstLine="0"/>
              <w:rPr>
                <w:rFonts w:eastAsiaTheme="minorHAnsi"/>
              </w:rPr>
            </w:pPr>
            <w:r w:rsidRPr="00DC2ADB">
              <w:rPr>
                <w:rFonts w:eastAsiaTheme="minorHAnsi" w:hint="eastAsia"/>
              </w:rPr>
              <w:t>1</w:t>
            </w:r>
          </w:p>
        </w:tc>
      </w:tr>
      <w:tr w:rsidR="00F42375" w14:paraId="3392848F" w14:textId="77777777" w:rsidTr="002E6A04">
        <w:trPr>
          <w:trHeight w:val="680"/>
        </w:trPr>
        <w:tc>
          <w:tcPr>
            <w:tcW w:w="2689" w:type="dxa"/>
            <w:shd w:val="clear" w:color="auto" w:fill="EDEDED" w:themeFill="accent3" w:themeFillTint="33"/>
            <w:vAlign w:val="center"/>
          </w:tcPr>
          <w:p w14:paraId="6EF4F068" w14:textId="611C93F4" w:rsidR="00F42375" w:rsidRPr="002E6A04" w:rsidRDefault="00F42375" w:rsidP="002E6A04">
            <w:pPr>
              <w:ind w:firstLineChars="0" w:firstLine="0"/>
              <w:rPr>
                <w:rFonts w:eastAsiaTheme="minorHAnsi"/>
              </w:rPr>
            </w:pPr>
            <w:r w:rsidRPr="002E6A04">
              <w:rPr>
                <w:rFonts w:eastAsiaTheme="minorHAnsi" w:hint="eastAsia"/>
                <w:color w:val="333333"/>
              </w:rPr>
              <w:t>I2C</w:t>
            </w:r>
          </w:p>
        </w:tc>
        <w:tc>
          <w:tcPr>
            <w:tcW w:w="5805" w:type="dxa"/>
            <w:vAlign w:val="center"/>
          </w:tcPr>
          <w:p w14:paraId="45B7B473" w14:textId="24288E7C" w:rsidR="00F42375" w:rsidRPr="00DC2ADB" w:rsidRDefault="00673485" w:rsidP="002E6A04">
            <w:pPr>
              <w:ind w:firstLineChars="0" w:firstLine="0"/>
              <w:rPr>
                <w:rFonts w:eastAsiaTheme="minorHAnsi"/>
              </w:rPr>
            </w:pPr>
            <w:r w:rsidRPr="00DC2ADB">
              <w:rPr>
                <w:rFonts w:eastAsiaTheme="minorHAnsi" w:hint="eastAsia"/>
              </w:rPr>
              <w:t>1</w:t>
            </w:r>
          </w:p>
        </w:tc>
      </w:tr>
      <w:tr w:rsidR="00F42375" w14:paraId="669BC8C7" w14:textId="77777777" w:rsidTr="002E6A04">
        <w:trPr>
          <w:trHeight w:val="680"/>
        </w:trPr>
        <w:tc>
          <w:tcPr>
            <w:tcW w:w="2689" w:type="dxa"/>
            <w:shd w:val="clear" w:color="auto" w:fill="EDEDED" w:themeFill="accent3" w:themeFillTint="33"/>
            <w:vAlign w:val="center"/>
          </w:tcPr>
          <w:p w14:paraId="253C601C" w14:textId="44929E00" w:rsidR="00F42375" w:rsidRPr="002E6A04" w:rsidRDefault="00F42375" w:rsidP="002E6A04">
            <w:pPr>
              <w:ind w:firstLineChars="0" w:firstLine="0"/>
              <w:rPr>
                <w:rFonts w:eastAsiaTheme="minorHAnsi"/>
                <w:color w:val="333333"/>
              </w:rPr>
            </w:pPr>
            <w:r w:rsidRPr="002E6A04">
              <w:rPr>
                <w:rFonts w:eastAsiaTheme="minorHAnsi" w:hint="eastAsia"/>
                <w:color w:val="333333"/>
              </w:rPr>
              <w:t>マイクロ USB</w:t>
            </w:r>
          </w:p>
        </w:tc>
        <w:tc>
          <w:tcPr>
            <w:tcW w:w="5805" w:type="dxa"/>
            <w:vAlign w:val="center"/>
          </w:tcPr>
          <w:p w14:paraId="183FE75E" w14:textId="2F185324" w:rsidR="00F42375" w:rsidRPr="00DC2ADB" w:rsidRDefault="00673485" w:rsidP="002E6A04">
            <w:pPr>
              <w:ind w:firstLineChars="0" w:firstLine="0"/>
              <w:rPr>
                <w:rFonts w:eastAsiaTheme="minorHAnsi"/>
              </w:rPr>
            </w:pPr>
            <w:r w:rsidRPr="00DC2ADB">
              <w:rPr>
                <w:rFonts w:eastAsiaTheme="minorHAnsi" w:hint="eastAsia"/>
              </w:rPr>
              <w:t>1</w:t>
            </w:r>
          </w:p>
        </w:tc>
      </w:tr>
      <w:tr w:rsidR="00F42375" w14:paraId="71BB5C30" w14:textId="77777777" w:rsidTr="002E6A04">
        <w:trPr>
          <w:trHeight w:val="680"/>
        </w:trPr>
        <w:tc>
          <w:tcPr>
            <w:tcW w:w="2689" w:type="dxa"/>
            <w:shd w:val="clear" w:color="auto" w:fill="EDEDED" w:themeFill="accent3" w:themeFillTint="33"/>
            <w:vAlign w:val="center"/>
          </w:tcPr>
          <w:p w14:paraId="21C5B5A0" w14:textId="3545CA2E" w:rsidR="00F42375" w:rsidRPr="002E6A04" w:rsidRDefault="00F42375" w:rsidP="002E6A04">
            <w:pPr>
              <w:tabs>
                <w:tab w:val="left" w:pos="940"/>
              </w:tabs>
              <w:ind w:firstLineChars="0" w:firstLine="0"/>
              <w:rPr>
                <w:rFonts w:eastAsiaTheme="minorHAnsi"/>
                <w:color w:val="333333"/>
              </w:rPr>
            </w:pPr>
            <w:r w:rsidRPr="002E6A04">
              <w:rPr>
                <w:rFonts w:eastAsiaTheme="minorHAnsi" w:hint="eastAsia"/>
                <w:color w:val="333333"/>
              </w:rPr>
              <w:t>フラッシュ メモリー</w:t>
            </w:r>
          </w:p>
        </w:tc>
        <w:tc>
          <w:tcPr>
            <w:tcW w:w="5805" w:type="dxa"/>
            <w:vAlign w:val="center"/>
          </w:tcPr>
          <w:p w14:paraId="38D580CF" w14:textId="631C08F3" w:rsidR="00F42375" w:rsidRPr="00DC2ADB" w:rsidRDefault="00673485" w:rsidP="002E6A04">
            <w:pPr>
              <w:ind w:firstLineChars="0" w:firstLine="0"/>
              <w:rPr>
                <w:rFonts w:eastAsiaTheme="minorHAnsi"/>
              </w:rPr>
            </w:pPr>
            <w:r w:rsidRPr="00DC2ADB">
              <w:rPr>
                <w:rFonts w:eastAsiaTheme="minorHAnsi"/>
              </w:rPr>
              <w:t>32 KB のうち 4KB はブートローダーで使用</w:t>
            </w:r>
          </w:p>
        </w:tc>
      </w:tr>
      <w:tr w:rsidR="00F42375" w14:paraId="379BBFB9" w14:textId="77777777" w:rsidTr="002E6A04">
        <w:trPr>
          <w:trHeight w:val="680"/>
        </w:trPr>
        <w:tc>
          <w:tcPr>
            <w:tcW w:w="2689" w:type="dxa"/>
            <w:shd w:val="clear" w:color="auto" w:fill="EDEDED" w:themeFill="accent3" w:themeFillTint="33"/>
            <w:vAlign w:val="center"/>
          </w:tcPr>
          <w:p w14:paraId="351054F5" w14:textId="7D20478B" w:rsidR="00F42375" w:rsidRPr="002E6A04" w:rsidRDefault="00F42375" w:rsidP="002E6A04">
            <w:pPr>
              <w:ind w:firstLineChars="0" w:firstLine="0"/>
              <w:rPr>
                <w:rFonts w:eastAsiaTheme="minorHAnsi"/>
                <w:color w:val="333333"/>
              </w:rPr>
            </w:pPr>
            <w:r w:rsidRPr="002E6A04">
              <w:rPr>
                <w:rFonts w:eastAsiaTheme="minorHAnsi" w:hint="eastAsia"/>
                <w:color w:val="333333"/>
              </w:rPr>
              <w:t>SRAM</w:t>
            </w:r>
          </w:p>
        </w:tc>
        <w:tc>
          <w:tcPr>
            <w:tcW w:w="5805" w:type="dxa"/>
            <w:vAlign w:val="center"/>
          </w:tcPr>
          <w:p w14:paraId="4E97FB97" w14:textId="218A6A7D" w:rsidR="00F42375" w:rsidRPr="00DC2ADB" w:rsidRDefault="00673485" w:rsidP="002E6A04">
            <w:pPr>
              <w:ind w:firstLineChars="0" w:firstLine="0"/>
              <w:rPr>
                <w:rFonts w:eastAsiaTheme="minorHAnsi"/>
              </w:rPr>
            </w:pPr>
            <w:r w:rsidRPr="00DC2ADB">
              <w:rPr>
                <w:rFonts w:eastAsiaTheme="minorHAnsi" w:hint="eastAsia"/>
                <w:color w:val="333333"/>
                <w:shd w:val="clear" w:color="auto" w:fill="FFFFFF"/>
              </w:rPr>
              <w:t>2.5 KB</w:t>
            </w:r>
          </w:p>
        </w:tc>
      </w:tr>
      <w:tr w:rsidR="00F42375" w14:paraId="4785FE50" w14:textId="77777777" w:rsidTr="002E6A04">
        <w:trPr>
          <w:trHeight w:val="680"/>
        </w:trPr>
        <w:tc>
          <w:tcPr>
            <w:tcW w:w="2689" w:type="dxa"/>
            <w:shd w:val="clear" w:color="auto" w:fill="EDEDED" w:themeFill="accent3" w:themeFillTint="33"/>
            <w:vAlign w:val="center"/>
          </w:tcPr>
          <w:p w14:paraId="4451177B" w14:textId="2C8FE057" w:rsidR="00F42375" w:rsidRPr="002E6A04" w:rsidRDefault="00F42375" w:rsidP="002E6A04">
            <w:pPr>
              <w:ind w:firstLineChars="0" w:firstLine="0"/>
              <w:rPr>
                <w:rFonts w:eastAsiaTheme="minorHAnsi"/>
                <w:color w:val="333333"/>
              </w:rPr>
            </w:pPr>
            <w:r w:rsidRPr="002E6A04">
              <w:rPr>
                <w:rFonts w:eastAsiaTheme="minorHAnsi" w:hint="eastAsia"/>
                <w:color w:val="333333"/>
              </w:rPr>
              <w:t>EEPROM</w:t>
            </w:r>
          </w:p>
        </w:tc>
        <w:tc>
          <w:tcPr>
            <w:tcW w:w="5805" w:type="dxa"/>
            <w:vAlign w:val="center"/>
          </w:tcPr>
          <w:p w14:paraId="75FEB581" w14:textId="6C7C0E7E" w:rsidR="00F42375" w:rsidRPr="00DC2ADB" w:rsidRDefault="00673485" w:rsidP="002E6A04">
            <w:pPr>
              <w:ind w:firstLineChars="0" w:firstLine="0"/>
              <w:rPr>
                <w:rFonts w:eastAsiaTheme="minorHAnsi"/>
              </w:rPr>
            </w:pPr>
            <w:r w:rsidRPr="00DC2ADB">
              <w:rPr>
                <w:rFonts w:eastAsiaTheme="minorHAnsi" w:hint="eastAsia"/>
                <w:color w:val="333333"/>
                <w:shd w:val="clear" w:color="auto" w:fill="FFFFFF"/>
              </w:rPr>
              <w:t>1 KB</w:t>
            </w:r>
          </w:p>
        </w:tc>
      </w:tr>
      <w:tr w:rsidR="00673485" w14:paraId="74F22F05" w14:textId="77777777" w:rsidTr="002E6A04">
        <w:trPr>
          <w:trHeight w:val="680"/>
        </w:trPr>
        <w:tc>
          <w:tcPr>
            <w:tcW w:w="2689" w:type="dxa"/>
            <w:shd w:val="clear" w:color="auto" w:fill="EDEDED" w:themeFill="accent3" w:themeFillTint="33"/>
            <w:vAlign w:val="center"/>
          </w:tcPr>
          <w:p w14:paraId="44BC702B" w14:textId="53E0C1B7" w:rsidR="00673485" w:rsidRPr="002E6A04" w:rsidRDefault="00673485" w:rsidP="002E6A04">
            <w:pPr>
              <w:ind w:firstLineChars="0" w:firstLine="0"/>
              <w:rPr>
                <w:rFonts w:eastAsiaTheme="minorHAnsi"/>
                <w:color w:val="333333"/>
              </w:rPr>
            </w:pPr>
            <w:r w:rsidRPr="002E6A04">
              <w:rPr>
                <w:rFonts w:eastAsiaTheme="minorHAnsi" w:hint="eastAsia"/>
                <w:color w:val="333333"/>
              </w:rPr>
              <w:t>サイズ</w:t>
            </w:r>
          </w:p>
        </w:tc>
        <w:tc>
          <w:tcPr>
            <w:tcW w:w="5805" w:type="dxa"/>
            <w:vAlign w:val="center"/>
          </w:tcPr>
          <w:p w14:paraId="0C27FBC3" w14:textId="5B9C8BF6" w:rsidR="00673485" w:rsidRPr="00DC2ADB" w:rsidRDefault="00B03AA4" w:rsidP="00B03AA4">
            <w:pPr>
              <w:ind w:firstLineChars="0" w:firstLine="0"/>
              <w:rPr>
                <w:rFonts w:eastAsiaTheme="minorHAnsi"/>
                <w:color w:val="333333"/>
                <w:shd w:val="clear" w:color="auto" w:fill="FFFFFF"/>
              </w:rPr>
            </w:pPr>
            <w:r>
              <w:rPr>
                <w:rFonts w:eastAsiaTheme="minorHAnsi" w:hint="eastAsia"/>
                <w:color w:val="333333"/>
                <w:shd w:val="clear" w:color="auto" w:fill="FFFFFF"/>
              </w:rPr>
              <w:t>20  ×</w:t>
            </w:r>
            <w:r w:rsidR="00673485" w:rsidRPr="00DC2ADB">
              <w:rPr>
                <w:rFonts w:eastAsiaTheme="minorHAnsi" w:hint="eastAsia"/>
                <w:color w:val="333333"/>
                <w:shd w:val="clear" w:color="auto" w:fill="FFFFFF"/>
              </w:rPr>
              <w:t> </w:t>
            </w:r>
            <w:r w:rsidR="00673485" w:rsidRPr="00DC2ADB">
              <w:rPr>
                <w:rFonts w:eastAsiaTheme="minorHAnsi"/>
                <w:color w:val="333333"/>
                <w:shd w:val="clear" w:color="auto" w:fill="FFFFFF"/>
              </w:rPr>
              <w:t xml:space="preserve"> </w:t>
            </w:r>
            <w:r w:rsidR="00673485" w:rsidRPr="00DC2ADB">
              <w:rPr>
                <w:rFonts w:eastAsiaTheme="minorHAnsi" w:hint="eastAsia"/>
                <w:color w:val="333333"/>
                <w:shd w:val="clear" w:color="auto" w:fill="FFFFFF"/>
              </w:rPr>
              <w:t xml:space="preserve">22 </w:t>
            </w:r>
            <w:r>
              <w:rPr>
                <w:rFonts w:eastAsiaTheme="minorHAnsi"/>
                <w:color w:val="333333"/>
                <w:shd w:val="clear" w:color="auto" w:fill="FFFFFF"/>
              </w:rPr>
              <w:t xml:space="preserve"> </w:t>
            </w:r>
            <w:r>
              <w:rPr>
                <w:rFonts w:eastAsiaTheme="minorHAnsi" w:hint="eastAsia"/>
                <w:color w:val="333333"/>
                <w:shd w:val="clear" w:color="auto" w:fill="FFFFFF"/>
              </w:rPr>
              <w:t>×</w:t>
            </w:r>
            <w:r w:rsidR="00673485" w:rsidRPr="00DC2ADB">
              <w:rPr>
                <w:rFonts w:eastAsiaTheme="minorHAnsi"/>
                <w:color w:val="333333"/>
                <w:shd w:val="clear" w:color="auto" w:fill="FFFFFF"/>
              </w:rPr>
              <w:t xml:space="preserve"> </w:t>
            </w:r>
            <w:r w:rsidR="00673485" w:rsidRPr="00DC2ADB">
              <w:rPr>
                <w:rFonts w:eastAsiaTheme="minorHAnsi" w:hint="eastAsia"/>
                <w:color w:val="333333"/>
                <w:shd w:val="clear" w:color="auto" w:fill="FFFFFF"/>
              </w:rPr>
              <w:t> 3.8 mm</w:t>
            </w:r>
          </w:p>
        </w:tc>
      </w:tr>
    </w:tbl>
    <w:p w14:paraId="2EA1057A" w14:textId="77777777" w:rsidR="00F42375" w:rsidRPr="00F42375" w:rsidRDefault="00F42375" w:rsidP="00F42375">
      <w:pPr>
        <w:ind w:firstLine="188"/>
      </w:pPr>
    </w:p>
    <w:p w14:paraId="0F7CDE95" w14:textId="1095FF21" w:rsidR="00E5522C" w:rsidRPr="00E5522C" w:rsidRDefault="006B6C98" w:rsidP="006B6C98">
      <w:pPr>
        <w:widowControl/>
        <w:spacing w:line="240" w:lineRule="auto"/>
        <w:ind w:firstLineChars="0" w:firstLine="0"/>
        <w:jc w:val="left"/>
      </w:pPr>
      <w:r>
        <w:br w:type="page"/>
      </w:r>
    </w:p>
    <w:p w14:paraId="45DDE5FC" w14:textId="1A79856D" w:rsidR="00A430E3" w:rsidRDefault="00E75847" w:rsidP="00A430E3">
      <w:pPr>
        <w:pStyle w:val="3"/>
        <w:jc w:val="both"/>
      </w:pPr>
      <w:bookmarkStart w:id="22" w:name="_Toc97034635"/>
      <w:r>
        <w:rPr>
          <w:rFonts w:hint="eastAsia"/>
        </w:rPr>
        <w:lastRenderedPageBreak/>
        <w:t>ワンボタンキーボードの組み立て方</w:t>
      </w:r>
      <w:bookmarkEnd w:id="22"/>
    </w:p>
    <w:p w14:paraId="25EC74EC" w14:textId="77777777" w:rsidR="004305C6" w:rsidRDefault="004305C6" w:rsidP="004305C6">
      <w:pPr>
        <w:ind w:firstLine="188"/>
      </w:pPr>
      <w:r>
        <w:rPr>
          <w:rFonts w:hint="eastAsia"/>
        </w:rPr>
        <w:t>ワンボタンキーボードの組み立て方は以下のとおりである.</w:t>
      </w:r>
    </w:p>
    <w:p w14:paraId="30900109" w14:textId="2DEA02CD" w:rsidR="004305C6" w:rsidRPr="004305C6" w:rsidRDefault="004305C6" w:rsidP="004305C6">
      <w:pPr>
        <w:ind w:firstLine="188"/>
      </w:pPr>
      <w:r>
        <w:rPr>
          <w:rFonts w:hint="eastAsia"/>
        </w:rPr>
        <w:t>（引用元：趣味TECKオンライン-ワンボタンキーボードの組み立て方）</w:t>
      </w:r>
    </w:p>
    <w:p w14:paraId="72C91D75" w14:textId="26D7C365" w:rsidR="006B6C98" w:rsidRDefault="00F547A7" w:rsidP="00416D9A">
      <w:pPr>
        <w:ind w:firstLine="188"/>
      </w:pPr>
      <w:r>
        <w:rPr>
          <w:rFonts w:hint="eastAsia"/>
        </w:rPr>
        <w:t>手順①：</w:t>
      </w:r>
      <w:r w:rsidR="00416D9A">
        <w:rPr>
          <w:rFonts w:hint="eastAsia"/>
        </w:rPr>
        <w:t>ピンヘッダの</w:t>
      </w:r>
      <w:r w:rsidRPr="00F547A7">
        <w:rPr>
          <w:rFonts w:hint="eastAsia"/>
        </w:rPr>
        <w:t>切断</w:t>
      </w:r>
    </w:p>
    <w:p w14:paraId="0F5F25B9" w14:textId="7F0A72B8" w:rsidR="00416D9A" w:rsidRPr="00416D9A" w:rsidRDefault="00903715" w:rsidP="00416D9A">
      <w:pPr>
        <w:ind w:firstLine="188"/>
      </w:pPr>
      <w:r>
        <w:rPr>
          <w:rFonts w:hint="eastAsia"/>
        </w:rPr>
        <w:t>ニッパーを使い,</w:t>
      </w:r>
      <w:r w:rsidR="00416D9A" w:rsidRPr="00416D9A">
        <w:rPr>
          <w:rFonts w:hint="eastAsia"/>
        </w:rPr>
        <w:t>図</w:t>
      </w:r>
      <w:r w:rsidR="00416D9A" w:rsidRPr="00416D9A">
        <w:t xml:space="preserve"> 3.1.2-⑤のピンヘッダ</w:t>
      </w:r>
      <w:r w:rsidR="00416D9A">
        <w:rPr>
          <w:rFonts w:hint="eastAsia"/>
        </w:rPr>
        <w:t>を半分に切断する.</w:t>
      </w:r>
      <w:r w:rsidR="00416D9A">
        <w:rPr>
          <w:noProof/>
        </w:rPr>
        <w:drawing>
          <wp:anchor distT="0" distB="0" distL="114300" distR="114300" simplePos="0" relativeHeight="251870208" behindDoc="0" locked="0" layoutInCell="1" allowOverlap="1" wp14:anchorId="46FC4948" wp14:editId="66B20CFC">
            <wp:simplePos x="0" y="0"/>
            <wp:positionH relativeFrom="margin">
              <wp:align>center</wp:align>
            </wp:positionH>
            <wp:positionV relativeFrom="paragraph">
              <wp:posOffset>354965</wp:posOffset>
            </wp:positionV>
            <wp:extent cx="3437890" cy="1499616"/>
            <wp:effectExtent l="0" t="0" r="0" b="5715"/>
            <wp:wrapTopAndBottom/>
            <wp:docPr id="169" name="図 169" descr="f:id:tokyo_ff:20190423015003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d:tokyo_ff:20190423015003j:plain"/>
                    <pic:cNvPicPr>
                      <a:picLocks noChangeAspect="1" noChangeArrowheads="1"/>
                    </pic:cNvPicPr>
                  </pic:nvPicPr>
                  <pic:blipFill rotWithShape="1">
                    <a:blip r:embed="rId28">
                      <a:extLst>
                        <a:ext uri="{28A0092B-C50C-407E-A947-70E740481C1C}">
                          <a14:useLocalDpi xmlns:a14="http://schemas.microsoft.com/office/drawing/2010/main" val="0"/>
                        </a:ext>
                      </a:extLst>
                    </a:blip>
                    <a:srcRect l="17897" t="56856" r="28556" b="8093"/>
                    <a:stretch/>
                  </pic:blipFill>
                  <pic:spPr bwMode="auto">
                    <a:xfrm>
                      <a:off x="0" y="0"/>
                      <a:ext cx="3437890" cy="1499616"/>
                    </a:xfrm>
                    <a:prstGeom prst="rect">
                      <a:avLst/>
                    </a:prstGeom>
                    <a:noFill/>
                    <a:ln>
                      <a:noFill/>
                    </a:ln>
                    <a:extLst>
                      <a:ext uri="{53640926-AAD7-44D8-BBD7-CCE9431645EC}">
                        <a14:shadowObscured xmlns:a14="http://schemas.microsoft.com/office/drawing/2010/main"/>
                      </a:ext>
                    </a:extLst>
                  </pic:spPr>
                </pic:pic>
              </a:graphicData>
            </a:graphic>
          </wp:anchor>
        </w:drawing>
      </w:r>
    </w:p>
    <w:p w14:paraId="185C48A2" w14:textId="2572A932" w:rsidR="006B6C98" w:rsidRPr="00CF0CC5" w:rsidRDefault="00CF0CC5" w:rsidP="003729AF">
      <w:pPr>
        <w:ind w:firstLine="184"/>
        <w:jc w:val="center"/>
        <w:rPr>
          <w:b/>
          <w:bCs/>
          <w:noProof/>
        </w:rPr>
      </w:pPr>
      <w:r w:rsidRPr="00CF0CC5">
        <w:rPr>
          <w:rFonts w:hint="eastAsia"/>
          <w:b/>
          <w:bCs/>
          <w:noProof/>
        </w:rPr>
        <w:t xml:space="preserve">図 </w:t>
      </w:r>
      <w:r w:rsidRPr="00CF0CC5">
        <w:rPr>
          <w:b/>
          <w:bCs/>
          <w:noProof/>
        </w:rPr>
        <w:fldChar w:fldCharType="begin"/>
      </w:r>
      <w:r w:rsidRPr="00CF0CC5">
        <w:rPr>
          <w:b/>
          <w:bCs/>
          <w:noProof/>
        </w:rPr>
        <w:instrText xml:space="preserve"> </w:instrText>
      </w:r>
      <w:r w:rsidRPr="00CF0CC5">
        <w:rPr>
          <w:rFonts w:hint="eastAsia"/>
          <w:b/>
          <w:bCs/>
          <w:noProof/>
        </w:rPr>
        <w:instrText>STYLEREF 1 \s</w:instrText>
      </w:r>
      <w:r w:rsidRPr="00CF0CC5">
        <w:rPr>
          <w:b/>
          <w:bCs/>
          <w:noProof/>
        </w:rPr>
        <w:instrText xml:space="preserve"> </w:instrText>
      </w:r>
      <w:r w:rsidRPr="00CF0CC5">
        <w:rPr>
          <w:b/>
          <w:bCs/>
          <w:noProof/>
        </w:rPr>
        <w:fldChar w:fldCharType="separate"/>
      </w:r>
      <w:r w:rsidR="00D25234">
        <w:rPr>
          <w:b/>
          <w:bCs/>
          <w:noProof/>
        </w:rPr>
        <w:t>3</w:t>
      </w:r>
      <w:r w:rsidRPr="00CF0CC5">
        <w:rPr>
          <w:noProof/>
        </w:rPr>
        <w:fldChar w:fldCharType="end"/>
      </w:r>
      <w:r>
        <w:rPr>
          <w:b/>
          <w:bCs/>
          <w:noProof/>
        </w:rPr>
        <w:t>.1.</w:t>
      </w:r>
      <w:r>
        <w:rPr>
          <w:rFonts w:hint="eastAsia"/>
          <w:b/>
          <w:bCs/>
          <w:noProof/>
        </w:rPr>
        <w:t>2.1</w:t>
      </w:r>
      <w:r w:rsidRPr="00CF0CC5">
        <w:rPr>
          <w:rFonts w:hint="eastAsia"/>
          <w:b/>
          <w:bCs/>
          <w:noProof/>
        </w:rPr>
        <w:t xml:space="preserve">　</w:t>
      </w:r>
      <w:r w:rsidR="003729AF" w:rsidRPr="003729AF">
        <w:rPr>
          <w:rFonts w:hint="eastAsia"/>
          <w:b/>
          <w:bCs/>
          <w:noProof/>
        </w:rPr>
        <w:t>図</w:t>
      </w:r>
      <w:r w:rsidR="003729AF" w:rsidRPr="003729AF">
        <w:rPr>
          <w:b/>
          <w:bCs/>
          <w:noProof/>
        </w:rPr>
        <w:t xml:space="preserve"> 3.1.2</w:t>
      </w:r>
      <w:r w:rsidR="003729AF">
        <w:rPr>
          <w:rFonts w:hint="eastAsia"/>
          <w:b/>
          <w:bCs/>
          <w:noProof/>
        </w:rPr>
        <w:t>-</w:t>
      </w:r>
      <w:r w:rsidR="006072F4">
        <w:rPr>
          <w:rFonts w:hint="eastAsia"/>
          <w:b/>
          <w:bCs/>
          <w:noProof/>
        </w:rPr>
        <w:t>⑤の</w:t>
      </w:r>
      <w:r>
        <w:rPr>
          <w:rFonts w:hint="eastAsia"/>
          <w:b/>
          <w:bCs/>
          <w:noProof/>
        </w:rPr>
        <w:t>ピンヘッダ</w:t>
      </w:r>
    </w:p>
    <w:p w14:paraId="48742C1F" w14:textId="5D476B60" w:rsidR="004305C6" w:rsidRDefault="004305C6" w:rsidP="00F547A7">
      <w:pPr>
        <w:ind w:firstLine="188"/>
        <w:rPr>
          <w:noProof/>
        </w:rPr>
      </w:pPr>
    </w:p>
    <w:p w14:paraId="7C5A7F9D" w14:textId="41BB0CA5" w:rsidR="003729AF" w:rsidRDefault="00F547A7" w:rsidP="00F547A7">
      <w:pPr>
        <w:ind w:firstLine="188"/>
      </w:pPr>
      <w:r>
        <w:rPr>
          <w:rFonts w:hint="eastAsia"/>
        </w:rPr>
        <w:t>手順②：</w:t>
      </w:r>
      <w:r w:rsidRPr="00F547A7">
        <w:rPr>
          <w:rFonts w:hint="eastAsia"/>
        </w:rPr>
        <w:t>ピンヘッダからピンを抜く</w:t>
      </w:r>
    </w:p>
    <w:p w14:paraId="237FB687" w14:textId="57B52FAF" w:rsidR="006B6C98" w:rsidRPr="003729AF" w:rsidRDefault="00416D9A" w:rsidP="00F547A7">
      <w:pPr>
        <w:ind w:firstLine="158"/>
        <w:rPr>
          <w:sz w:val="18"/>
        </w:rPr>
      </w:pPr>
      <w:r w:rsidRPr="003729AF">
        <w:rPr>
          <w:noProof/>
          <w:sz w:val="18"/>
        </w:rPr>
        <w:drawing>
          <wp:anchor distT="0" distB="0" distL="114300" distR="114300" simplePos="0" relativeHeight="251872256" behindDoc="0" locked="0" layoutInCell="1" allowOverlap="1" wp14:anchorId="2E9FCCE9" wp14:editId="57A91F86">
            <wp:simplePos x="0" y="0"/>
            <wp:positionH relativeFrom="margin">
              <wp:posOffset>1273175</wp:posOffset>
            </wp:positionH>
            <wp:positionV relativeFrom="paragraph">
              <wp:posOffset>1883121</wp:posOffset>
            </wp:positionV>
            <wp:extent cx="2847340" cy="1518864"/>
            <wp:effectExtent l="0" t="0" r="0" b="5715"/>
            <wp:wrapTopAndBottom/>
            <wp:docPr id="201" name="図 201" descr="f:id:tokyo_ff:20190423022144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d:tokyo_ff:20190423022144j:plai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713" t="20607" r="13854" b="19849"/>
                    <a:stretch/>
                  </pic:blipFill>
                  <pic:spPr bwMode="auto">
                    <a:xfrm>
                      <a:off x="0" y="0"/>
                      <a:ext cx="2848904" cy="151969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29AF" w:rsidRPr="003729AF">
        <w:rPr>
          <w:noProof/>
          <w:sz w:val="18"/>
        </w:rPr>
        <w:drawing>
          <wp:anchor distT="0" distB="0" distL="114300" distR="114300" simplePos="0" relativeHeight="251871232" behindDoc="0" locked="0" layoutInCell="1" allowOverlap="1" wp14:anchorId="22CC2A9D" wp14:editId="0E2B3AD0">
            <wp:simplePos x="0" y="0"/>
            <wp:positionH relativeFrom="margin">
              <wp:posOffset>1273224</wp:posOffset>
            </wp:positionH>
            <wp:positionV relativeFrom="paragraph">
              <wp:posOffset>404503</wp:posOffset>
            </wp:positionV>
            <wp:extent cx="2849148" cy="1435720"/>
            <wp:effectExtent l="0" t="0" r="0" b="0"/>
            <wp:wrapTopAndBottom/>
            <wp:docPr id="170" name="図 170" descr="https://cdn-ak.f.st-hatena.com/images/fotolife/t/tokyo_ff/20190423/20190423111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ak.f.st-hatena.com/images/fotolife/t/tokyo_ff/20190423/20190423111742.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t="4091" r="24495" b="38788"/>
                    <a:stretch/>
                  </pic:blipFill>
                  <pic:spPr bwMode="auto">
                    <a:xfrm>
                      <a:off x="0" y="0"/>
                      <a:ext cx="2850867" cy="14365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29AF">
        <w:rPr>
          <w:rFonts w:ascii="Kazesawa-Regular" w:hAnsi="Kazesawa-Regular"/>
          <w:color w:val="33403D"/>
          <w:szCs w:val="23"/>
          <w:shd w:val="clear" w:color="auto" w:fill="FFFFFF"/>
        </w:rPr>
        <w:t>ラジオペンチを使</w:t>
      </w:r>
      <w:r w:rsidR="003729AF">
        <w:rPr>
          <w:rFonts w:ascii="Kazesawa-Regular" w:hAnsi="Kazesawa-Regular" w:hint="eastAsia"/>
          <w:color w:val="33403D"/>
          <w:szCs w:val="23"/>
          <w:shd w:val="clear" w:color="auto" w:fill="FFFFFF"/>
        </w:rPr>
        <w:t>い</w:t>
      </w:r>
      <w:r w:rsidR="003729AF">
        <w:rPr>
          <w:rFonts w:ascii="Kazesawa-Regular" w:hAnsi="Kazesawa-Regular" w:hint="eastAsia"/>
          <w:color w:val="33403D"/>
          <w:szCs w:val="23"/>
          <w:shd w:val="clear" w:color="auto" w:fill="FFFFFF"/>
        </w:rPr>
        <w:t>,</w:t>
      </w:r>
      <w:r w:rsidR="003729AF">
        <w:rPr>
          <w:rFonts w:ascii="Kazesawa-Regular" w:hAnsi="Kazesawa-Regular"/>
          <w:color w:val="33403D"/>
          <w:szCs w:val="23"/>
          <w:shd w:val="clear" w:color="auto" w:fill="FFFFFF"/>
        </w:rPr>
        <w:t>ピンヘッダから一本おきにピンを抜</w:t>
      </w:r>
      <w:r w:rsidR="003729AF">
        <w:rPr>
          <w:rFonts w:ascii="Kazesawa-Regular" w:hAnsi="Kazesawa-Regular" w:hint="eastAsia"/>
          <w:color w:val="33403D"/>
          <w:szCs w:val="23"/>
          <w:shd w:val="clear" w:color="auto" w:fill="FFFFFF"/>
        </w:rPr>
        <w:t>いていく</w:t>
      </w:r>
      <w:r w:rsidR="00737834">
        <w:rPr>
          <w:rFonts w:ascii="Kazesawa-Regular" w:hAnsi="Kazesawa-Regular" w:hint="eastAsia"/>
          <w:color w:val="33403D"/>
          <w:szCs w:val="23"/>
          <w:shd w:val="clear" w:color="auto" w:fill="FFFFFF"/>
        </w:rPr>
        <w:t>.</w:t>
      </w:r>
    </w:p>
    <w:p w14:paraId="596DD18A" w14:textId="17C049E8" w:rsidR="006B6C98" w:rsidRPr="00F547A7" w:rsidRDefault="003729AF" w:rsidP="003729AF">
      <w:pPr>
        <w:ind w:firstLine="184"/>
        <w:jc w:val="center"/>
      </w:pPr>
      <w:r w:rsidRPr="00CF0CC5">
        <w:rPr>
          <w:rFonts w:hint="eastAsia"/>
          <w:b/>
          <w:bCs/>
          <w:noProof/>
        </w:rPr>
        <w:t xml:space="preserve">図 </w:t>
      </w:r>
      <w:r w:rsidRPr="00CF0CC5">
        <w:rPr>
          <w:b/>
          <w:bCs/>
          <w:noProof/>
        </w:rPr>
        <w:fldChar w:fldCharType="begin"/>
      </w:r>
      <w:r w:rsidRPr="00CF0CC5">
        <w:rPr>
          <w:b/>
          <w:bCs/>
          <w:noProof/>
        </w:rPr>
        <w:instrText xml:space="preserve"> </w:instrText>
      </w:r>
      <w:r w:rsidRPr="00CF0CC5">
        <w:rPr>
          <w:rFonts w:hint="eastAsia"/>
          <w:b/>
          <w:bCs/>
          <w:noProof/>
        </w:rPr>
        <w:instrText>STYLEREF 1 \s</w:instrText>
      </w:r>
      <w:r w:rsidRPr="00CF0CC5">
        <w:rPr>
          <w:b/>
          <w:bCs/>
          <w:noProof/>
        </w:rPr>
        <w:instrText xml:space="preserve"> </w:instrText>
      </w:r>
      <w:r w:rsidRPr="00CF0CC5">
        <w:rPr>
          <w:b/>
          <w:bCs/>
          <w:noProof/>
        </w:rPr>
        <w:fldChar w:fldCharType="separate"/>
      </w:r>
      <w:r w:rsidR="00D25234">
        <w:rPr>
          <w:b/>
          <w:bCs/>
          <w:noProof/>
        </w:rPr>
        <w:t>3</w:t>
      </w:r>
      <w:r w:rsidRPr="00CF0CC5">
        <w:rPr>
          <w:noProof/>
        </w:rPr>
        <w:fldChar w:fldCharType="end"/>
      </w:r>
      <w:r>
        <w:rPr>
          <w:b/>
          <w:bCs/>
          <w:noProof/>
        </w:rPr>
        <w:t>.1.</w:t>
      </w:r>
      <w:r>
        <w:rPr>
          <w:rFonts w:hint="eastAsia"/>
          <w:b/>
          <w:bCs/>
          <w:noProof/>
        </w:rPr>
        <w:t>2.2</w:t>
      </w:r>
      <w:r w:rsidRPr="00CF0CC5">
        <w:rPr>
          <w:rFonts w:hint="eastAsia"/>
          <w:b/>
          <w:bCs/>
          <w:noProof/>
        </w:rPr>
        <w:t xml:space="preserve">　</w:t>
      </w:r>
      <w:r>
        <w:rPr>
          <w:rFonts w:hint="eastAsia"/>
          <w:b/>
          <w:bCs/>
          <w:noProof/>
        </w:rPr>
        <w:t>引き抜いたピンヘッダ</w:t>
      </w:r>
    </w:p>
    <w:p w14:paraId="7AAA228F" w14:textId="1A19B960" w:rsidR="00CF0CC5" w:rsidRDefault="00F547A7" w:rsidP="00F547A7">
      <w:pPr>
        <w:ind w:firstLine="188"/>
      </w:pPr>
      <w:r>
        <w:rPr>
          <w:rFonts w:hint="eastAsia"/>
        </w:rPr>
        <w:lastRenderedPageBreak/>
        <w:t>手順③：</w:t>
      </w:r>
      <w:r w:rsidRPr="00F547A7">
        <w:rPr>
          <w:rFonts w:hint="eastAsia"/>
        </w:rPr>
        <w:t>基板にピンヘッダを差し込む</w:t>
      </w:r>
    </w:p>
    <w:p w14:paraId="6A7BA0F8" w14:textId="5E6173B2" w:rsidR="006B6C98" w:rsidRDefault="00CF0CC5" w:rsidP="00F547A7">
      <w:pPr>
        <w:ind w:firstLine="188"/>
      </w:pPr>
      <w:r>
        <w:rPr>
          <w:noProof/>
        </w:rPr>
        <w:drawing>
          <wp:anchor distT="0" distB="0" distL="114300" distR="114300" simplePos="0" relativeHeight="251873280" behindDoc="0" locked="0" layoutInCell="1" allowOverlap="1" wp14:anchorId="4AB73D39" wp14:editId="2B7BFCF4">
            <wp:simplePos x="0" y="0"/>
            <wp:positionH relativeFrom="margin">
              <wp:align>center</wp:align>
            </wp:positionH>
            <wp:positionV relativeFrom="paragraph">
              <wp:posOffset>422595</wp:posOffset>
            </wp:positionV>
            <wp:extent cx="4199890" cy="2998470"/>
            <wp:effectExtent l="0" t="0" r="0" b="0"/>
            <wp:wrapTopAndBottom/>
            <wp:docPr id="202" name="図 202" descr="f:id:tokyo_ff:20190429175511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d:tokyo_ff:20190429175511j:plain"/>
                    <pic:cNvPicPr>
                      <a:picLocks noChangeAspect="1" noChangeArrowheads="1"/>
                    </pic:cNvPicPr>
                  </pic:nvPicPr>
                  <pic:blipFill rotWithShape="1">
                    <a:blip r:embed="rId31">
                      <a:extLst>
                        <a:ext uri="{28A0092B-C50C-407E-A947-70E740481C1C}">
                          <a14:useLocalDpi xmlns:a14="http://schemas.microsoft.com/office/drawing/2010/main" val="0"/>
                        </a:ext>
                      </a:extLst>
                    </a:blip>
                    <a:srcRect l="22215" t="16764"/>
                    <a:stretch/>
                  </pic:blipFill>
                  <pic:spPr bwMode="auto">
                    <a:xfrm>
                      <a:off x="0" y="0"/>
                      <a:ext cx="4199890" cy="2998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6C98">
        <w:rPr>
          <w:rFonts w:hint="eastAsia"/>
        </w:rPr>
        <w:t>ピンの短い方を下にし,基板の裏側に差し込む.</w:t>
      </w:r>
    </w:p>
    <w:p w14:paraId="46A426DB" w14:textId="198EB48C" w:rsidR="003729AF" w:rsidRPr="00F547A7" w:rsidRDefault="003729AF" w:rsidP="003729AF">
      <w:pPr>
        <w:ind w:firstLine="184"/>
        <w:jc w:val="center"/>
      </w:pPr>
      <w:r w:rsidRPr="00CF0CC5">
        <w:rPr>
          <w:rFonts w:hint="eastAsia"/>
          <w:b/>
          <w:bCs/>
          <w:noProof/>
        </w:rPr>
        <w:t xml:space="preserve">図 </w:t>
      </w:r>
      <w:r w:rsidRPr="00CF0CC5">
        <w:rPr>
          <w:b/>
          <w:bCs/>
          <w:noProof/>
        </w:rPr>
        <w:fldChar w:fldCharType="begin"/>
      </w:r>
      <w:r w:rsidRPr="00CF0CC5">
        <w:rPr>
          <w:b/>
          <w:bCs/>
          <w:noProof/>
        </w:rPr>
        <w:instrText xml:space="preserve"> </w:instrText>
      </w:r>
      <w:r w:rsidRPr="00CF0CC5">
        <w:rPr>
          <w:rFonts w:hint="eastAsia"/>
          <w:b/>
          <w:bCs/>
          <w:noProof/>
        </w:rPr>
        <w:instrText>STYLEREF 1 \s</w:instrText>
      </w:r>
      <w:r w:rsidRPr="00CF0CC5">
        <w:rPr>
          <w:b/>
          <w:bCs/>
          <w:noProof/>
        </w:rPr>
        <w:instrText xml:space="preserve"> </w:instrText>
      </w:r>
      <w:r w:rsidRPr="00CF0CC5">
        <w:rPr>
          <w:b/>
          <w:bCs/>
          <w:noProof/>
        </w:rPr>
        <w:fldChar w:fldCharType="separate"/>
      </w:r>
      <w:r w:rsidR="00D25234">
        <w:rPr>
          <w:b/>
          <w:bCs/>
          <w:noProof/>
        </w:rPr>
        <w:t>3</w:t>
      </w:r>
      <w:r w:rsidRPr="00CF0CC5">
        <w:rPr>
          <w:noProof/>
        </w:rPr>
        <w:fldChar w:fldCharType="end"/>
      </w:r>
      <w:r>
        <w:rPr>
          <w:b/>
          <w:bCs/>
          <w:noProof/>
        </w:rPr>
        <w:t>.1.</w:t>
      </w:r>
      <w:r>
        <w:rPr>
          <w:rFonts w:hint="eastAsia"/>
          <w:b/>
          <w:bCs/>
          <w:noProof/>
        </w:rPr>
        <w:t>2.3</w:t>
      </w:r>
      <w:r w:rsidRPr="00CF0CC5">
        <w:rPr>
          <w:rFonts w:hint="eastAsia"/>
          <w:b/>
          <w:bCs/>
          <w:noProof/>
        </w:rPr>
        <w:t xml:space="preserve">　</w:t>
      </w:r>
      <w:r>
        <w:rPr>
          <w:rFonts w:hint="eastAsia"/>
          <w:b/>
          <w:bCs/>
          <w:noProof/>
        </w:rPr>
        <w:t>ピンヘッダを差し込んだ</w:t>
      </w:r>
      <w:r w:rsidR="00117069" w:rsidRPr="003729AF">
        <w:rPr>
          <w:rFonts w:hint="eastAsia"/>
          <w:b/>
          <w:bCs/>
          <w:noProof/>
        </w:rPr>
        <w:t>図</w:t>
      </w:r>
      <w:r w:rsidR="00117069" w:rsidRPr="003729AF">
        <w:rPr>
          <w:b/>
          <w:bCs/>
          <w:noProof/>
        </w:rPr>
        <w:t xml:space="preserve"> 3.1.2</w:t>
      </w:r>
      <w:r w:rsidR="00117069">
        <w:rPr>
          <w:rFonts w:hint="eastAsia"/>
          <w:b/>
          <w:bCs/>
          <w:noProof/>
        </w:rPr>
        <w:t>-</w:t>
      </w:r>
      <w:r w:rsidR="00737834">
        <w:rPr>
          <w:rFonts w:hint="eastAsia"/>
          <w:b/>
          <w:bCs/>
          <w:noProof/>
        </w:rPr>
        <w:t>②</w:t>
      </w:r>
      <w:r>
        <w:rPr>
          <w:rFonts w:hint="eastAsia"/>
          <w:b/>
          <w:bCs/>
          <w:noProof/>
        </w:rPr>
        <w:t>の基盤</w:t>
      </w:r>
    </w:p>
    <w:p w14:paraId="2B9D6CAA" w14:textId="16BBA91A" w:rsidR="00581071" w:rsidRPr="003729AF" w:rsidRDefault="00581071" w:rsidP="00F547A7">
      <w:pPr>
        <w:ind w:firstLine="188"/>
        <w:rPr>
          <w:noProof/>
        </w:rPr>
      </w:pPr>
    </w:p>
    <w:p w14:paraId="3A7CB076" w14:textId="4EC97A1B" w:rsidR="00F547A7" w:rsidRDefault="00F547A7" w:rsidP="00F547A7">
      <w:pPr>
        <w:ind w:firstLine="188"/>
      </w:pPr>
      <w:r>
        <w:rPr>
          <w:rFonts w:hint="eastAsia"/>
        </w:rPr>
        <w:t>手順④：</w:t>
      </w:r>
      <w:r w:rsidRPr="00F547A7">
        <w:rPr>
          <w:rFonts w:hint="eastAsia"/>
        </w:rPr>
        <w:t>ピンヘッダのはんだ付け</w:t>
      </w:r>
    </w:p>
    <w:p w14:paraId="47D4938A" w14:textId="3EF3DA08" w:rsidR="00416D9A" w:rsidRDefault="00416D9A" w:rsidP="00416D9A">
      <w:pPr>
        <w:ind w:firstLine="188"/>
        <w:jc w:val="left"/>
        <w:rPr>
          <w:noProof/>
        </w:rPr>
      </w:pPr>
      <w:r>
        <w:rPr>
          <w:rFonts w:hint="eastAsia"/>
          <w:noProof/>
        </w:rPr>
        <mc:AlternateContent>
          <mc:Choice Requires="wpg">
            <w:drawing>
              <wp:anchor distT="0" distB="0" distL="114300" distR="114300" simplePos="0" relativeHeight="251876352" behindDoc="0" locked="0" layoutInCell="1" allowOverlap="1" wp14:anchorId="0693879D" wp14:editId="4EA3E9BE">
                <wp:simplePos x="0" y="0"/>
                <wp:positionH relativeFrom="column">
                  <wp:posOffset>62865</wp:posOffset>
                </wp:positionH>
                <wp:positionV relativeFrom="paragraph">
                  <wp:posOffset>443230</wp:posOffset>
                </wp:positionV>
                <wp:extent cx="5448300" cy="2103120"/>
                <wp:effectExtent l="0" t="0" r="0" b="0"/>
                <wp:wrapTopAndBottom/>
                <wp:docPr id="57" name="グループ化 57"/>
                <wp:cNvGraphicFramePr/>
                <a:graphic xmlns:a="http://schemas.openxmlformats.org/drawingml/2006/main">
                  <a:graphicData uri="http://schemas.microsoft.com/office/word/2010/wordprocessingGroup">
                    <wpg:wgp>
                      <wpg:cNvGrpSpPr/>
                      <wpg:grpSpPr>
                        <a:xfrm>
                          <a:off x="0" y="0"/>
                          <a:ext cx="5448300" cy="2103120"/>
                          <a:chOff x="0" y="0"/>
                          <a:chExt cx="5448300" cy="2103120"/>
                        </a:xfrm>
                      </wpg:grpSpPr>
                      <pic:pic xmlns:pic="http://schemas.openxmlformats.org/drawingml/2006/picture">
                        <pic:nvPicPr>
                          <pic:cNvPr id="203" name="図 203" descr="f:id:tokyo_ff:20190429191333j:plain"/>
                          <pic:cNvPicPr>
                            <a:picLocks noChangeAspect="1"/>
                          </pic:cNvPicPr>
                        </pic:nvPicPr>
                        <pic:blipFill rotWithShape="1">
                          <a:blip r:embed="rId32">
                            <a:extLst>
                              <a:ext uri="{28A0092B-C50C-407E-A947-70E740481C1C}">
                                <a14:useLocalDpi xmlns:a14="http://schemas.microsoft.com/office/drawing/2010/main" val="0"/>
                              </a:ext>
                            </a:extLst>
                          </a:blip>
                          <a:srcRect l="19984" t="31516" r="31743" b="10010"/>
                          <a:stretch/>
                        </pic:blipFill>
                        <pic:spPr bwMode="auto">
                          <a:xfrm>
                            <a:off x="0" y="0"/>
                            <a:ext cx="2605405" cy="2103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4" name="図 204" descr="f:id:tokyo_ff:20190429181348j:plain"/>
                          <pic:cNvPicPr>
                            <a:picLocks noChangeAspect="1"/>
                          </pic:cNvPicPr>
                        </pic:nvPicPr>
                        <pic:blipFill rotWithShape="1">
                          <a:blip r:embed="rId33" cstate="print">
                            <a:extLst>
                              <a:ext uri="{28A0092B-C50C-407E-A947-70E740481C1C}">
                                <a14:useLocalDpi xmlns:a14="http://schemas.microsoft.com/office/drawing/2010/main" val="0"/>
                              </a:ext>
                            </a:extLst>
                          </a:blip>
                          <a:srcRect l="14810" t="10242" r="16317" b="11655"/>
                          <a:stretch/>
                        </pic:blipFill>
                        <pic:spPr bwMode="auto">
                          <a:xfrm>
                            <a:off x="2667000" y="0"/>
                            <a:ext cx="2781300" cy="21031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5E87970" id="グループ化 57" o:spid="_x0000_s1026" style="position:absolute;left:0;text-align:left;margin-left:4.95pt;margin-top:34.9pt;width:429pt;height:165.6pt;z-index:251876352" coordsize="54483,21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NVAAAAAFJnaHRsb25nAAAFA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">
                <v:shape id="図 203" o:spid="_x0000_s1027" type="#_x0000_t75" alt="f:id:tokyo_ff:20190429191333j:plain" style="position:absolute;width:26054;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">
                  <v:imagedata r:id="rId34" o:title="plain" croptop="20654f" cropbottom="6560f" cropleft="13097f" cropright="20803f"/>
                  <v:path arrowok="t"/>
                </v:shape>
                <v:shape id="図 204" o:spid="_x0000_s1028" type="#_x0000_t75" alt="f:id:tokyo_ff:20190429181348j:plain" style="position:absolute;left:26670;width:27813;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">
                  <v:imagedata r:id="rId35" o:title="plain" croptop="6712f" cropbottom="7638f" cropleft="9706f" cropright="10694f"/>
                  <v:path arrowok="t"/>
                </v:shape>
                <w10:wrap type="topAndBottom"/>
              </v:group>
            </w:pict>
          </mc:Fallback>
        </mc:AlternateContent>
      </w:r>
      <w:r>
        <w:rPr>
          <w:rFonts w:hint="eastAsia"/>
          <w:noProof/>
        </w:rPr>
        <w:t>マスキングテープで固定すると作業がしやすくなる.</w:t>
      </w:r>
    </w:p>
    <w:p w14:paraId="069C95B3" w14:textId="31C8147F" w:rsidR="003729AF" w:rsidRPr="00F547A7" w:rsidRDefault="003729AF" w:rsidP="003729AF">
      <w:pPr>
        <w:ind w:firstLine="184"/>
        <w:jc w:val="center"/>
      </w:pPr>
      <w:r w:rsidRPr="00CF0CC5">
        <w:rPr>
          <w:rFonts w:hint="eastAsia"/>
          <w:b/>
          <w:bCs/>
          <w:noProof/>
        </w:rPr>
        <w:t xml:space="preserve">図 </w:t>
      </w:r>
      <w:r w:rsidRPr="00CF0CC5">
        <w:rPr>
          <w:b/>
          <w:bCs/>
          <w:noProof/>
        </w:rPr>
        <w:fldChar w:fldCharType="begin"/>
      </w:r>
      <w:r w:rsidRPr="00CF0CC5">
        <w:rPr>
          <w:b/>
          <w:bCs/>
          <w:noProof/>
        </w:rPr>
        <w:instrText xml:space="preserve"> </w:instrText>
      </w:r>
      <w:r w:rsidRPr="00CF0CC5">
        <w:rPr>
          <w:rFonts w:hint="eastAsia"/>
          <w:b/>
          <w:bCs/>
          <w:noProof/>
        </w:rPr>
        <w:instrText>STYLEREF 1 \s</w:instrText>
      </w:r>
      <w:r w:rsidRPr="00CF0CC5">
        <w:rPr>
          <w:b/>
          <w:bCs/>
          <w:noProof/>
        </w:rPr>
        <w:instrText xml:space="preserve"> </w:instrText>
      </w:r>
      <w:r w:rsidRPr="00CF0CC5">
        <w:rPr>
          <w:b/>
          <w:bCs/>
          <w:noProof/>
        </w:rPr>
        <w:fldChar w:fldCharType="separate"/>
      </w:r>
      <w:r w:rsidR="00D25234">
        <w:rPr>
          <w:b/>
          <w:bCs/>
          <w:noProof/>
        </w:rPr>
        <w:t>3</w:t>
      </w:r>
      <w:r w:rsidRPr="00CF0CC5">
        <w:rPr>
          <w:noProof/>
        </w:rPr>
        <w:fldChar w:fldCharType="end"/>
      </w:r>
      <w:r>
        <w:rPr>
          <w:b/>
          <w:bCs/>
          <w:noProof/>
        </w:rPr>
        <w:t>.1.</w:t>
      </w:r>
      <w:r>
        <w:rPr>
          <w:rFonts w:hint="eastAsia"/>
          <w:b/>
          <w:bCs/>
          <w:noProof/>
        </w:rPr>
        <w:t>2.</w:t>
      </w:r>
      <w:r w:rsidR="00737834">
        <w:rPr>
          <w:rFonts w:hint="eastAsia"/>
          <w:b/>
          <w:bCs/>
          <w:noProof/>
        </w:rPr>
        <w:t>4</w:t>
      </w:r>
      <w:r w:rsidRPr="00CF0CC5">
        <w:rPr>
          <w:rFonts w:hint="eastAsia"/>
          <w:b/>
          <w:bCs/>
          <w:noProof/>
        </w:rPr>
        <w:t xml:space="preserve">　</w:t>
      </w:r>
      <w:r>
        <w:rPr>
          <w:rFonts w:hint="eastAsia"/>
          <w:b/>
          <w:bCs/>
          <w:noProof/>
        </w:rPr>
        <w:t>ピン</w:t>
      </w:r>
      <w:r w:rsidR="00117069">
        <w:rPr>
          <w:rFonts w:hint="eastAsia"/>
          <w:b/>
          <w:bCs/>
          <w:noProof/>
        </w:rPr>
        <w:t>の部分をはんだ付けした</w:t>
      </w:r>
      <w:r>
        <w:rPr>
          <w:rFonts w:hint="eastAsia"/>
          <w:b/>
          <w:bCs/>
          <w:noProof/>
        </w:rPr>
        <w:t>基盤</w:t>
      </w:r>
    </w:p>
    <w:p w14:paraId="3DF17ABB" w14:textId="132A40B3" w:rsidR="00581071" w:rsidRDefault="00581071" w:rsidP="00F547A7">
      <w:pPr>
        <w:ind w:firstLine="188"/>
        <w:rPr>
          <w:noProof/>
        </w:rPr>
      </w:pPr>
    </w:p>
    <w:p w14:paraId="7E64A170" w14:textId="43890792" w:rsidR="00F547A7" w:rsidRDefault="00F547A7" w:rsidP="00F547A7">
      <w:pPr>
        <w:ind w:firstLine="188"/>
      </w:pPr>
      <w:r>
        <w:rPr>
          <w:rFonts w:hint="eastAsia"/>
        </w:rPr>
        <w:lastRenderedPageBreak/>
        <w:t>手順⑤：</w:t>
      </w:r>
      <w:r w:rsidRPr="00F547A7">
        <w:rPr>
          <w:rFonts w:hint="eastAsia"/>
        </w:rPr>
        <w:t>キースイッチの差し込み</w:t>
      </w:r>
    </w:p>
    <w:p w14:paraId="190301C6" w14:textId="1A322F92" w:rsidR="00581071" w:rsidRDefault="00581071" w:rsidP="00F547A7">
      <w:pPr>
        <w:ind w:firstLine="188"/>
      </w:pPr>
      <w:r>
        <w:rPr>
          <w:noProof/>
        </w:rPr>
        <w:drawing>
          <wp:anchor distT="0" distB="0" distL="114300" distR="114300" simplePos="0" relativeHeight="251877376" behindDoc="0" locked="0" layoutInCell="1" allowOverlap="1" wp14:anchorId="3C03DFB6" wp14:editId="014AF458">
            <wp:simplePos x="0" y="0"/>
            <wp:positionH relativeFrom="margin">
              <wp:align>center</wp:align>
            </wp:positionH>
            <wp:positionV relativeFrom="paragraph">
              <wp:posOffset>480328</wp:posOffset>
            </wp:positionV>
            <wp:extent cx="3201035" cy="2909570"/>
            <wp:effectExtent l="0" t="0" r="0" b="5080"/>
            <wp:wrapTopAndBottom/>
            <wp:docPr id="205" name="図 205" descr="f:id:tokyo_ff:20190429182331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d:tokyo_ff:20190429182331j:plain"/>
                    <pic:cNvPicPr>
                      <a:picLocks noChangeAspect="1" noChangeArrowheads="1"/>
                    </pic:cNvPicPr>
                  </pic:nvPicPr>
                  <pic:blipFill rotWithShape="1">
                    <a:blip r:embed="rId36">
                      <a:extLst>
                        <a:ext uri="{28A0092B-C50C-407E-A947-70E740481C1C}">
                          <a14:useLocalDpi xmlns:a14="http://schemas.microsoft.com/office/drawing/2010/main" val="0"/>
                        </a:ext>
                      </a:extLst>
                    </a:blip>
                    <a:srcRect l="20354" t="9560" r="20354" b="9560"/>
                    <a:stretch/>
                  </pic:blipFill>
                  <pic:spPr bwMode="auto">
                    <a:xfrm>
                      <a:off x="0" y="0"/>
                      <a:ext cx="3201035" cy="2909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1071">
        <w:rPr>
          <w:rFonts w:hint="eastAsia"/>
        </w:rPr>
        <w:t>基板の表側（</w:t>
      </w:r>
      <w:r w:rsidRPr="00581071">
        <w:t>SW</w:t>
      </w:r>
      <w:r>
        <w:t>の文字が書いてある方）にキースイッチを差し込</w:t>
      </w:r>
      <w:r>
        <w:rPr>
          <w:rFonts w:hint="eastAsia"/>
        </w:rPr>
        <w:t>む</w:t>
      </w:r>
      <w:r w:rsidR="00A54405">
        <w:t>.</w:t>
      </w:r>
    </w:p>
    <w:p w14:paraId="5133238B" w14:textId="689E89C9" w:rsidR="00117069" w:rsidRPr="00F547A7" w:rsidRDefault="00117069" w:rsidP="00117069">
      <w:pPr>
        <w:ind w:firstLine="184"/>
        <w:jc w:val="center"/>
      </w:pPr>
      <w:r w:rsidRPr="00CF0CC5">
        <w:rPr>
          <w:rFonts w:hint="eastAsia"/>
          <w:b/>
          <w:bCs/>
          <w:noProof/>
        </w:rPr>
        <w:t xml:space="preserve">図 </w:t>
      </w:r>
      <w:r w:rsidRPr="00CF0CC5">
        <w:rPr>
          <w:b/>
          <w:bCs/>
          <w:noProof/>
        </w:rPr>
        <w:fldChar w:fldCharType="begin"/>
      </w:r>
      <w:r w:rsidRPr="00CF0CC5">
        <w:rPr>
          <w:b/>
          <w:bCs/>
          <w:noProof/>
        </w:rPr>
        <w:instrText xml:space="preserve"> </w:instrText>
      </w:r>
      <w:r w:rsidRPr="00CF0CC5">
        <w:rPr>
          <w:rFonts w:hint="eastAsia"/>
          <w:b/>
          <w:bCs/>
          <w:noProof/>
        </w:rPr>
        <w:instrText>STYLEREF 1 \s</w:instrText>
      </w:r>
      <w:r w:rsidRPr="00CF0CC5">
        <w:rPr>
          <w:b/>
          <w:bCs/>
          <w:noProof/>
        </w:rPr>
        <w:instrText xml:space="preserve"> </w:instrText>
      </w:r>
      <w:r w:rsidRPr="00CF0CC5">
        <w:rPr>
          <w:b/>
          <w:bCs/>
          <w:noProof/>
        </w:rPr>
        <w:fldChar w:fldCharType="separate"/>
      </w:r>
      <w:r w:rsidR="00D25234">
        <w:rPr>
          <w:b/>
          <w:bCs/>
          <w:noProof/>
        </w:rPr>
        <w:t>3</w:t>
      </w:r>
      <w:r w:rsidRPr="00CF0CC5">
        <w:rPr>
          <w:noProof/>
        </w:rPr>
        <w:fldChar w:fldCharType="end"/>
      </w:r>
      <w:r>
        <w:rPr>
          <w:b/>
          <w:bCs/>
          <w:noProof/>
        </w:rPr>
        <w:t>.1.</w:t>
      </w:r>
      <w:r>
        <w:rPr>
          <w:rFonts w:hint="eastAsia"/>
          <w:b/>
          <w:bCs/>
          <w:noProof/>
        </w:rPr>
        <w:t>2.</w:t>
      </w:r>
      <w:r w:rsidR="00737834">
        <w:rPr>
          <w:rFonts w:hint="eastAsia"/>
          <w:b/>
          <w:bCs/>
          <w:noProof/>
        </w:rPr>
        <w:t>5</w:t>
      </w:r>
      <w:r w:rsidRPr="00CF0CC5">
        <w:rPr>
          <w:rFonts w:hint="eastAsia"/>
          <w:b/>
          <w:bCs/>
          <w:noProof/>
        </w:rPr>
        <w:t xml:space="preserve">　</w:t>
      </w:r>
      <w:r>
        <w:rPr>
          <w:rFonts w:hint="eastAsia"/>
          <w:b/>
          <w:bCs/>
          <w:noProof/>
        </w:rPr>
        <w:t>基盤に差し込んだ</w:t>
      </w:r>
      <w:r w:rsidRPr="003729AF">
        <w:rPr>
          <w:rFonts w:hint="eastAsia"/>
          <w:b/>
          <w:bCs/>
          <w:noProof/>
        </w:rPr>
        <w:t>図</w:t>
      </w:r>
      <w:r w:rsidRPr="003729AF">
        <w:rPr>
          <w:b/>
          <w:bCs/>
          <w:noProof/>
        </w:rPr>
        <w:t xml:space="preserve"> 3.1.2</w:t>
      </w:r>
      <w:r>
        <w:rPr>
          <w:rFonts w:hint="eastAsia"/>
          <w:b/>
          <w:bCs/>
          <w:noProof/>
        </w:rPr>
        <w:t>-</w:t>
      </w:r>
      <w:r w:rsidR="00737834">
        <w:rPr>
          <w:rFonts w:hint="eastAsia"/>
          <w:b/>
          <w:bCs/>
          <w:noProof/>
        </w:rPr>
        <w:t>①の</w:t>
      </w:r>
      <w:r>
        <w:rPr>
          <w:rFonts w:hint="eastAsia"/>
          <w:b/>
          <w:bCs/>
          <w:noProof/>
        </w:rPr>
        <w:t>キースイッチ</w:t>
      </w:r>
    </w:p>
    <w:p w14:paraId="67B17782" w14:textId="13C81084" w:rsidR="00CF0CC5" w:rsidRDefault="00CF0CC5" w:rsidP="00F547A7">
      <w:pPr>
        <w:ind w:firstLine="188"/>
        <w:rPr>
          <w:noProof/>
        </w:rPr>
      </w:pPr>
    </w:p>
    <w:p w14:paraId="6A72FFAB" w14:textId="303D588C" w:rsidR="00F547A7" w:rsidRDefault="00F547A7" w:rsidP="00F547A7">
      <w:pPr>
        <w:ind w:firstLine="188"/>
      </w:pPr>
      <w:r>
        <w:rPr>
          <w:rFonts w:hint="eastAsia"/>
        </w:rPr>
        <w:t>手順⑥：</w:t>
      </w:r>
      <w:r w:rsidRPr="00F547A7">
        <w:rPr>
          <w:rFonts w:hint="eastAsia"/>
        </w:rPr>
        <w:t>キースイッチのはんだ付け</w:t>
      </w:r>
    </w:p>
    <w:p w14:paraId="787D3DDA" w14:textId="5F150E7B" w:rsidR="00117069" w:rsidRDefault="00117069" w:rsidP="00F547A7">
      <w:pPr>
        <w:ind w:firstLine="188"/>
      </w:pPr>
      <w:r>
        <w:rPr>
          <w:noProof/>
        </w:rPr>
        <w:drawing>
          <wp:anchor distT="0" distB="0" distL="114300" distR="114300" simplePos="0" relativeHeight="251878400" behindDoc="0" locked="0" layoutInCell="1" allowOverlap="1" wp14:anchorId="2019EAFE" wp14:editId="338C9109">
            <wp:simplePos x="0" y="0"/>
            <wp:positionH relativeFrom="column">
              <wp:posOffset>60325</wp:posOffset>
            </wp:positionH>
            <wp:positionV relativeFrom="paragraph">
              <wp:posOffset>424180</wp:posOffset>
            </wp:positionV>
            <wp:extent cx="2550160" cy="2449195"/>
            <wp:effectExtent l="0" t="0" r="2540" b="8255"/>
            <wp:wrapTopAndBottom/>
            <wp:docPr id="206" name="図 206" descr="f:id:tokyo_ff:20190429191351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d:tokyo_ff:20190429191351j:plain"/>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046" t="26452" r="28517" b="-619"/>
                    <a:stretch/>
                  </pic:blipFill>
                  <pic:spPr bwMode="auto">
                    <a:xfrm>
                      <a:off x="0" y="0"/>
                      <a:ext cx="2550160" cy="244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9424" behindDoc="0" locked="0" layoutInCell="1" allowOverlap="1" wp14:anchorId="7DCE85C2" wp14:editId="32A4E189">
            <wp:simplePos x="0" y="0"/>
            <wp:positionH relativeFrom="margin">
              <wp:posOffset>2820035</wp:posOffset>
            </wp:positionH>
            <wp:positionV relativeFrom="paragraph">
              <wp:posOffset>432936</wp:posOffset>
            </wp:positionV>
            <wp:extent cx="2574290" cy="2415540"/>
            <wp:effectExtent l="0" t="0" r="0" b="3810"/>
            <wp:wrapTopAndBottom/>
            <wp:docPr id="207" name="図 207" descr="f:id:tokyo_ff:20190429182955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d:tokyo_ff:20190429182955j:plain"/>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705" t="11037" r="21213" b="12909"/>
                    <a:stretch/>
                  </pic:blipFill>
                  <pic:spPr bwMode="auto">
                    <a:xfrm>
                      <a:off x="0" y="0"/>
                      <a:ext cx="257429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基板を裏返し,スイッチの二箇所をはんだ付けする</w:t>
      </w:r>
    </w:p>
    <w:p w14:paraId="047D5B84" w14:textId="443ACFEF" w:rsidR="006B6C98" w:rsidRPr="00117069" w:rsidRDefault="00117069" w:rsidP="00117069">
      <w:pPr>
        <w:ind w:firstLine="184"/>
        <w:jc w:val="center"/>
      </w:pPr>
      <w:r w:rsidRPr="00CF0CC5">
        <w:rPr>
          <w:rFonts w:hint="eastAsia"/>
          <w:b/>
          <w:bCs/>
          <w:noProof/>
        </w:rPr>
        <w:t xml:space="preserve">図 </w:t>
      </w:r>
      <w:r w:rsidRPr="00CF0CC5">
        <w:rPr>
          <w:b/>
          <w:bCs/>
          <w:noProof/>
        </w:rPr>
        <w:fldChar w:fldCharType="begin"/>
      </w:r>
      <w:r w:rsidRPr="00CF0CC5">
        <w:rPr>
          <w:b/>
          <w:bCs/>
          <w:noProof/>
        </w:rPr>
        <w:instrText xml:space="preserve"> </w:instrText>
      </w:r>
      <w:r w:rsidRPr="00CF0CC5">
        <w:rPr>
          <w:rFonts w:hint="eastAsia"/>
          <w:b/>
          <w:bCs/>
          <w:noProof/>
        </w:rPr>
        <w:instrText>STYLEREF 1 \s</w:instrText>
      </w:r>
      <w:r w:rsidRPr="00CF0CC5">
        <w:rPr>
          <w:b/>
          <w:bCs/>
          <w:noProof/>
        </w:rPr>
        <w:instrText xml:space="preserve"> </w:instrText>
      </w:r>
      <w:r w:rsidRPr="00CF0CC5">
        <w:rPr>
          <w:b/>
          <w:bCs/>
          <w:noProof/>
        </w:rPr>
        <w:fldChar w:fldCharType="separate"/>
      </w:r>
      <w:r w:rsidR="00D25234">
        <w:rPr>
          <w:b/>
          <w:bCs/>
          <w:noProof/>
        </w:rPr>
        <w:t>3</w:t>
      </w:r>
      <w:r w:rsidRPr="00CF0CC5">
        <w:rPr>
          <w:noProof/>
        </w:rPr>
        <w:fldChar w:fldCharType="end"/>
      </w:r>
      <w:r>
        <w:rPr>
          <w:b/>
          <w:bCs/>
          <w:noProof/>
        </w:rPr>
        <w:t>.1.</w:t>
      </w:r>
      <w:r>
        <w:rPr>
          <w:rFonts w:hint="eastAsia"/>
          <w:b/>
          <w:bCs/>
          <w:noProof/>
        </w:rPr>
        <w:t>2.</w:t>
      </w:r>
      <w:r w:rsidR="00737834">
        <w:rPr>
          <w:rFonts w:hint="eastAsia"/>
          <w:b/>
          <w:bCs/>
          <w:noProof/>
        </w:rPr>
        <w:t>6</w:t>
      </w:r>
      <w:r w:rsidRPr="00CF0CC5">
        <w:rPr>
          <w:rFonts w:hint="eastAsia"/>
          <w:b/>
          <w:bCs/>
          <w:noProof/>
        </w:rPr>
        <w:t xml:space="preserve">　</w:t>
      </w:r>
      <w:r>
        <w:rPr>
          <w:rFonts w:hint="eastAsia"/>
          <w:b/>
          <w:bCs/>
          <w:noProof/>
        </w:rPr>
        <w:t>裏側のピンの部分をはんだ付けした基盤</w:t>
      </w:r>
      <w:r w:rsidRPr="00F547A7">
        <w:t xml:space="preserve"> </w:t>
      </w:r>
    </w:p>
    <w:p w14:paraId="130548FE" w14:textId="52E61166" w:rsidR="00F547A7" w:rsidRDefault="00F547A7" w:rsidP="00F547A7">
      <w:pPr>
        <w:ind w:firstLine="188"/>
      </w:pPr>
      <w:r>
        <w:rPr>
          <w:rFonts w:hint="eastAsia"/>
        </w:rPr>
        <w:lastRenderedPageBreak/>
        <w:t>手順⑦：</w:t>
      </w:r>
      <w:r w:rsidRPr="00F547A7">
        <w:rPr>
          <w:rFonts w:hint="eastAsia"/>
        </w:rPr>
        <w:t>マイコンのはんだ付け</w:t>
      </w:r>
    </w:p>
    <w:p w14:paraId="5F3649F9" w14:textId="321F5FC4" w:rsidR="006B6C98" w:rsidRDefault="00117069" w:rsidP="00F547A7">
      <w:pPr>
        <w:ind w:firstLine="188"/>
      </w:pPr>
      <w:r>
        <w:rPr>
          <w:noProof/>
        </w:rPr>
        <w:drawing>
          <wp:anchor distT="0" distB="0" distL="114300" distR="114300" simplePos="0" relativeHeight="251882496" behindDoc="0" locked="0" layoutInCell="1" allowOverlap="1" wp14:anchorId="64DE7787" wp14:editId="7A6D0CE3">
            <wp:simplePos x="0" y="0"/>
            <wp:positionH relativeFrom="margin">
              <wp:posOffset>287271</wp:posOffset>
            </wp:positionH>
            <wp:positionV relativeFrom="page">
              <wp:posOffset>5335398</wp:posOffset>
            </wp:positionV>
            <wp:extent cx="4828540" cy="3217545"/>
            <wp:effectExtent l="0" t="0" r="0" b="1905"/>
            <wp:wrapTopAndBottom/>
            <wp:docPr id="210" name="図 210" descr="f:id:tokyo_ff:20190429183309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d:tokyo_ff:20190429183309j:plai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28540" cy="3217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0448" behindDoc="0" locked="0" layoutInCell="1" allowOverlap="1" wp14:anchorId="1DA32794" wp14:editId="449446EE">
            <wp:simplePos x="0" y="0"/>
            <wp:positionH relativeFrom="margin">
              <wp:align>center</wp:align>
            </wp:positionH>
            <wp:positionV relativeFrom="paragraph">
              <wp:posOffset>350386</wp:posOffset>
            </wp:positionV>
            <wp:extent cx="4831715" cy="3219450"/>
            <wp:effectExtent l="0" t="0" r="6985" b="0"/>
            <wp:wrapTopAndBottom/>
            <wp:docPr id="209" name="図 209" descr="f:id:tokyo_ff:20190429183053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d:tokyo_ff:20190429183053j:plai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1715"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C98">
        <w:rPr>
          <w:rFonts w:hint="eastAsia"/>
        </w:rPr>
        <w:t>マイコンはこの向きでセットする.</w:t>
      </w:r>
    </w:p>
    <w:p w14:paraId="7BE27B55" w14:textId="2434C73E" w:rsidR="00117069" w:rsidRPr="00117069" w:rsidRDefault="00117069" w:rsidP="00117069">
      <w:pPr>
        <w:ind w:firstLine="184"/>
        <w:jc w:val="center"/>
      </w:pPr>
      <w:r w:rsidRPr="00CF0CC5">
        <w:rPr>
          <w:rFonts w:hint="eastAsia"/>
          <w:b/>
          <w:bCs/>
          <w:noProof/>
        </w:rPr>
        <w:t xml:space="preserve">図 </w:t>
      </w:r>
      <w:r w:rsidRPr="00CF0CC5">
        <w:rPr>
          <w:b/>
          <w:bCs/>
          <w:noProof/>
        </w:rPr>
        <w:fldChar w:fldCharType="begin"/>
      </w:r>
      <w:r w:rsidRPr="00CF0CC5">
        <w:rPr>
          <w:b/>
          <w:bCs/>
          <w:noProof/>
        </w:rPr>
        <w:instrText xml:space="preserve"> </w:instrText>
      </w:r>
      <w:r w:rsidRPr="00CF0CC5">
        <w:rPr>
          <w:rFonts w:hint="eastAsia"/>
          <w:b/>
          <w:bCs/>
          <w:noProof/>
        </w:rPr>
        <w:instrText>STYLEREF 1 \s</w:instrText>
      </w:r>
      <w:r w:rsidRPr="00CF0CC5">
        <w:rPr>
          <w:b/>
          <w:bCs/>
          <w:noProof/>
        </w:rPr>
        <w:instrText xml:space="preserve"> </w:instrText>
      </w:r>
      <w:r w:rsidRPr="00CF0CC5">
        <w:rPr>
          <w:b/>
          <w:bCs/>
          <w:noProof/>
        </w:rPr>
        <w:fldChar w:fldCharType="separate"/>
      </w:r>
      <w:r w:rsidR="00D25234">
        <w:rPr>
          <w:b/>
          <w:bCs/>
          <w:noProof/>
        </w:rPr>
        <w:t>3</w:t>
      </w:r>
      <w:r w:rsidRPr="00CF0CC5">
        <w:rPr>
          <w:noProof/>
        </w:rPr>
        <w:fldChar w:fldCharType="end"/>
      </w:r>
      <w:r>
        <w:rPr>
          <w:b/>
          <w:bCs/>
          <w:noProof/>
        </w:rPr>
        <w:t>.1.</w:t>
      </w:r>
      <w:r>
        <w:rPr>
          <w:rFonts w:hint="eastAsia"/>
          <w:b/>
          <w:bCs/>
          <w:noProof/>
        </w:rPr>
        <w:t>2.</w:t>
      </w:r>
      <w:r w:rsidR="00737834">
        <w:rPr>
          <w:rFonts w:hint="eastAsia"/>
          <w:b/>
          <w:bCs/>
          <w:noProof/>
        </w:rPr>
        <w:t>7</w:t>
      </w:r>
      <w:r w:rsidRPr="00CF0CC5">
        <w:rPr>
          <w:rFonts w:hint="eastAsia"/>
          <w:b/>
          <w:bCs/>
          <w:noProof/>
        </w:rPr>
        <w:t xml:space="preserve">　</w:t>
      </w:r>
      <w:r>
        <w:rPr>
          <w:rFonts w:hint="eastAsia"/>
          <w:b/>
          <w:bCs/>
          <w:noProof/>
        </w:rPr>
        <w:t>ピン</w:t>
      </w:r>
      <w:r w:rsidR="009204B8">
        <w:rPr>
          <w:rFonts w:hint="eastAsia"/>
          <w:b/>
          <w:bCs/>
          <w:noProof/>
        </w:rPr>
        <w:t>ヘッダ</w:t>
      </w:r>
      <w:r>
        <w:rPr>
          <w:rFonts w:hint="eastAsia"/>
          <w:b/>
          <w:bCs/>
          <w:noProof/>
        </w:rPr>
        <w:t>を差し込み,はんだ付けした</w:t>
      </w:r>
      <w:r w:rsidRPr="003729AF">
        <w:rPr>
          <w:rFonts w:hint="eastAsia"/>
          <w:b/>
          <w:bCs/>
          <w:noProof/>
        </w:rPr>
        <w:t>図</w:t>
      </w:r>
      <w:r w:rsidRPr="003729AF">
        <w:rPr>
          <w:b/>
          <w:bCs/>
          <w:noProof/>
        </w:rPr>
        <w:t xml:space="preserve"> 3.1.2</w:t>
      </w:r>
      <w:r>
        <w:rPr>
          <w:rFonts w:hint="eastAsia"/>
          <w:b/>
          <w:bCs/>
          <w:noProof/>
        </w:rPr>
        <w:t>-</w:t>
      </w:r>
      <w:r w:rsidR="009204B8">
        <w:rPr>
          <w:rFonts w:hint="eastAsia"/>
          <w:b/>
          <w:bCs/>
          <w:noProof/>
        </w:rPr>
        <w:t>②</w:t>
      </w:r>
      <w:r>
        <w:rPr>
          <w:rFonts w:hint="eastAsia"/>
          <w:b/>
          <w:bCs/>
          <w:noProof/>
        </w:rPr>
        <w:t>基盤</w:t>
      </w:r>
    </w:p>
    <w:p w14:paraId="699ED655" w14:textId="2E618199" w:rsidR="006B6C98" w:rsidRDefault="006B6C98" w:rsidP="006B6C98">
      <w:pPr>
        <w:tabs>
          <w:tab w:val="left" w:pos="1880"/>
        </w:tabs>
        <w:ind w:firstLine="188"/>
      </w:pPr>
    </w:p>
    <w:p w14:paraId="6E80D811" w14:textId="5BE5F7A1" w:rsidR="00117069" w:rsidRDefault="00F547A7" w:rsidP="00F547A7">
      <w:pPr>
        <w:ind w:firstLine="188"/>
      </w:pPr>
      <w:r>
        <w:rPr>
          <w:rFonts w:hint="eastAsia"/>
        </w:rPr>
        <w:lastRenderedPageBreak/>
        <w:t>手順⑧：スペーサーの固定</w:t>
      </w:r>
    </w:p>
    <w:p w14:paraId="01884A18" w14:textId="57ADABD1" w:rsidR="006B6C98" w:rsidRDefault="009549F3" w:rsidP="00F547A7">
      <w:pPr>
        <w:ind w:firstLine="188"/>
      </w:pPr>
      <w:r>
        <w:rPr>
          <w:noProof/>
        </w:rPr>
        <w:drawing>
          <wp:anchor distT="0" distB="0" distL="114300" distR="114300" simplePos="0" relativeHeight="251884544" behindDoc="0" locked="0" layoutInCell="1" allowOverlap="1" wp14:anchorId="27AF6606" wp14:editId="0771EE42">
            <wp:simplePos x="0" y="0"/>
            <wp:positionH relativeFrom="margin">
              <wp:posOffset>1002665</wp:posOffset>
            </wp:positionH>
            <wp:positionV relativeFrom="paragraph">
              <wp:posOffset>4914399</wp:posOffset>
            </wp:positionV>
            <wp:extent cx="3394710" cy="2261870"/>
            <wp:effectExtent l="0" t="0" r="0" b="5080"/>
            <wp:wrapTopAndBottom/>
            <wp:docPr id="213" name="図 213" descr="f:id:tokyo_ff:20190429184031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d:tokyo_ff:20190429184031j:pla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4710" cy="2261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5568" behindDoc="0" locked="0" layoutInCell="1" allowOverlap="1" wp14:anchorId="704B4EAF" wp14:editId="38CE0CA1">
            <wp:simplePos x="0" y="0"/>
            <wp:positionH relativeFrom="margin">
              <wp:posOffset>1005840</wp:posOffset>
            </wp:positionH>
            <wp:positionV relativeFrom="paragraph">
              <wp:posOffset>2628399</wp:posOffset>
            </wp:positionV>
            <wp:extent cx="3392805" cy="2259965"/>
            <wp:effectExtent l="0" t="0" r="0" b="6985"/>
            <wp:wrapTopAndBottom/>
            <wp:docPr id="212" name="図 212" descr="f:id:tokyo_ff:20190429184003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d:tokyo_ff:20190429184003j:pla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280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2398">
        <w:rPr>
          <w:noProof/>
        </w:rPr>
        <w:drawing>
          <wp:anchor distT="0" distB="0" distL="114300" distR="114300" simplePos="0" relativeHeight="251886592" behindDoc="0" locked="0" layoutInCell="1" allowOverlap="1" wp14:anchorId="765A2A24" wp14:editId="53C74E3C">
            <wp:simplePos x="0" y="0"/>
            <wp:positionH relativeFrom="margin">
              <wp:posOffset>1002030</wp:posOffset>
            </wp:positionH>
            <wp:positionV relativeFrom="paragraph">
              <wp:posOffset>363220</wp:posOffset>
            </wp:positionV>
            <wp:extent cx="3391535" cy="2230755"/>
            <wp:effectExtent l="0" t="0" r="0" b="0"/>
            <wp:wrapTopAndBottom/>
            <wp:docPr id="211" name="図 211" descr="f:id:tokyo_ff:20190429183918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d:tokyo_ff:20190429183918j:plain"/>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076" b="7293"/>
                    <a:stretch/>
                  </pic:blipFill>
                  <pic:spPr bwMode="auto">
                    <a:xfrm>
                      <a:off x="0" y="0"/>
                      <a:ext cx="3391535" cy="2230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0CC5">
        <w:rPr>
          <w:rFonts w:hint="eastAsia"/>
        </w:rPr>
        <w:t>スペーサーとネジを取り出し,基板の表側から精密ドライバーでネジ止めする</w:t>
      </w:r>
      <w:r w:rsidR="00A54405">
        <w:rPr>
          <w:rFonts w:hint="eastAsia"/>
        </w:rPr>
        <w:t>.</w:t>
      </w:r>
    </w:p>
    <w:p w14:paraId="072A431B" w14:textId="1347549B" w:rsidR="00117069" w:rsidRPr="00CF0CC5" w:rsidRDefault="00117069" w:rsidP="00117069">
      <w:pPr>
        <w:ind w:firstLine="184"/>
        <w:jc w:val="center"/>
        <w:rPr>
          <w:b/>
          <w:bCs/>
          <w:noProof/>
        </w:rPr>
      </w:pPr>
      <w:r w:rsidRPr="00CF0CC5">
        <w:rPr>
          <w:rFonts w:hint="eastAsia"/>
          <w:b/>
          <w:bCs/>
          <w:noProof/>
        </w:rPr>
        <w:t xml:space="preserve">図 </w:t>
      </w:r>
      <w:r w:rsidRPr="00CF0CC5">
        <w:rPr>
          <w:b/>
          <w:bCs/>
          <w:noProof/>
        </w:rPr>
        <w:fldChar w:fldCharType="begin"/>
      </w:r>
      <w:r w:rsidRPr="00CF0CC5">
        <w:rPr>
          <w:b/>
          <w:bCs/>
          <w:noProof/>
        </w:rPr>
        <w:instrText xml:space="preserve"> </w:instrText>
      </w:r>
      <w:r w:rsidRPr="00CF0CC5">
        <w:rPr>
          <w:rFonts w:hint="eastAsia"/>
          <w:b/>
          <w:bCs/>
          <w:noProof/>
        </w:rPr>
        <w:instrText>STYLEREF 1 \s</w:instrText>
      </w:r>
      <w:r w:rsidRPr="00CF0CC5">
        <w:rPr>
          <w:b/>
          <w:bCs/>
          <w:noProof/>
        </w:rPr>
        <w:instrText xml:space="preserve"> </w:instrText>
      </w:r>
      <w:r w:rsidRPr="00CF0CC5">
        <w:rPr>
          <w:b/>
          <w:bCs/>
          <w:noProof/>
        </w:rPr>
        <w:fldChar w:fldCharType="separate"/>
      </w:r>
      <w:r w:rsidR="00D25234">
        <w:rPr>
          <w:b/>
          <w:bCs/>
          <w:noProof/>
        </w:rPr>
        <w:t>3</w:t>
      </w:r>
      <w:r w:rsidRPr="00CF0CC5">
        <w:rPr>
          <w:noProof/>
        </w:rPr>
        <w:fldChar w:fldCharType="end"/>
      </w:r>
      <w:r>
        <w:rPr>
          <w:b/>
          <w:bCs/>
          <w:noProof/>
        </w:rPr>
        <w:t>.1.</w:t>
      </w:r>
      <w:r>
        <w:rPr>
          <w:rFonts w:hint="eastAsia"/>
          <w:b/>
          <w:bCs/>
          <w:noProof/>
        </w:rPr>
        <w:t>2.</w:t>
      </w:r>
      <w:r w:rsidR="00FD5D19">
        <w:rPr>
          <w:rFonts w:hint="eastAsia"/>
          <w:b/>
          <w:bCs/>
          <w:noProof/>
        </w:rPr>
        <w:t>8</w:t>
      </w:r>
      <w:r w:rsidRPr="00CF0CC5">
        <w:rPr>
          <w:rFonts w:hint="eastAsia"/>
          <w:b/>
          <w:bCs/>
          <w:noProof/>
        </w:rPr>
        <w:t xml:space="preserve">　</w:t>
      </w:r>
      <w:r w:rsidR="00D62398">
        <w:rPr>
          <w:rFonts w:hint="eastAsia"/>
          <w:b/>
          <w:bCs/>
          <w:noProof/>
        </w:rPr>
        <w:t>ねじ止めした</w:t>
      </w:r>
      <w:r w:rsidR="00D62398" w:rsidRPr="003729AF">
        <w:rPr>
          <w:rFonts w:hint="eastAsia"/>
          <w:b/>
          <w:bCs/>
          <w:noProof/>
        </w:rPr>
        <w:t>図</w:t>
      </w:r>
      <w:r w:rsidR="00D62398" w:rsidRPr="003729AF">
        <w:rPr>
          <w:b/>
          <w:bCs/>
          <w:noProof/>
        </w:rPr>
        <w:t xml:space="preserve"> 3.1.2</w:t>
      </w:r>
      <w:r w:rsidR="00D62398">
        <w:rPr>
          <w:rFonts w:hint="eastAsia"/>
          <w:b/>
          <w:bCs/>
          <w:noProof/>
        </w:rPr>
        <w:t>-⑦の基盤と</w:t>
      </w:r>
      <w:r w:rsidR="00D62398" w:rsidRPr="003729AF">
        <w:rPr>
          <w:rFonts w:hint="eastAsia"/>
          <w:b/>
          <w:bCs/>
          <w:noProof/>
        </w:rPr>
        <w:t>図</w:t>
      </w:r>
      <w:r w:rsidR="00D62398" w:rsidRPr="003729AF">
        <w:rPr>
          <w:b/>
          <w:bCs/>
          <w:noProof/>
        </w:rPr>
        <w:t xml:space="preserve"> 3.1.2</w:t>
      </w:r>
      <w:r w:rsidR="00D62398">
        <w:rPr>
          <w:rFonts w:hint="eastAsia"/>
          <w:b/>
          <w:bCs/>
          <w:noProof/>
        </w:rPr>
        <w:t>-③のスペーサー</w:t>
      </w:r>
    </w:p>
    <w:p w14:paraId="598BED53" w14:textId="5079D2F8" w:rsidR="006B6C98" w:rsidRDefault="006B6C98" w:rsidP="00F547A7">
      <w:pPr>
        <w:ind w:firstLine="188"/>
      </w:pPr>
    </w:p>
    <w:p w14:paraId="366E22D1" w14:textId="13D8260F" w:rsidR="00F547A7" w:rsidRDefault="00D62398" w:rsidP="00F547A7">
      <w:pPr>
        <w:ind w:firstLine="188"/>
      </w:pPr>
      <w:r>
        <w:rPr>
          <w:noProof/>
        </w:rPr>
        <w:lastRenderedPageBreak/>
        <w:drawing>
          <wp:anchor distT="0" distB="0" distL="114300" distR="114300" simplePos="0" relativeHeight="251883520" behindDoc="0" locked="0" layoutInCell="1" allowOverlap="1" wp14:anchorId="0BE7001E" wp14:editId="20113428">
            <wp:simplePos x="0" y="0"/>
            <wp:positionH relativeFrom="margin">
              <wp:align>left</wp:align>
            </wp:positionH>
            <wp:positionV relativeFrom="paragraph">
              <wp:posOffset>349203</wp:posOffset>
            </wp:positionV>
            <wp:extent cx="5400040" cy="3598527"/>
            <wp:effectExtent l="0" t="0" r="0" b="2540"/>
            <wp:wrapTopAndBottom/>
            <wp:docPr id="214" name="図 214" descr="f:id:tokyo_ff:20190429184255j: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d:tokyo_ff:20190429184255j:plai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598527"/>
                    </a:xfrm>
                    <a:prstGeom prst="rect">
                      <a:avLst/>
                    </a:prstGeom>
                    <a:noFill/>
                    <a:ln>
                      <a:noFill/>
                    </a:ln>
                  </pic:spPr>
                </pic:pic>
              </a:graphicData>
            </a:graphic>
          </wp:anchor>
        </w:drawing>
      </w:r>
      <w:r w:rsidR="00F547A7">
        <w:rPr>
          <w:rFonts w:hint="eastAsia"/>
        </w:rPr>
        <w:t>手順⑨：キーキャップの差し込み</w:t>
      </w:r>
    </w:p>
    <w:p w14:paraId="4A5448FC" w14:textId="45F7ABD8" w:rsidR="00D62398" w:rsidRPr="00CF0CC5" w:rsidRDefault="00D62398" w:rsidP="00D62398">
      <w:pPr>
        <w:ind w:firstLine="184"/>
        <w:jc w:val="center"/>
        <w:rPr>
          <w:b/>
          <w:bCs/>
          <w:noProof/>
        </w:rPr>
      </w:pPr>
      <w:r w:rsidRPr="00CF0CC5">
        <w:rPr>
          <w:rFonts w:hint="eastAsia"/>
          <w:b/>
          <w:bCs/>
          <w:noProof/>
        </w:rPr>
        <w:t xml:space="preserve">図 </w:t>
      </w:r>
      <w:r w:rsidRPr="00CF0CC5">
        <w:rPr>
          <w:b/>
          <w:bCs/>
          <w:noProof/>
        </w:rPr>
        <w:fldChar w:fldCharType="begin"/>
      </w:r>
      <w:r w:rsidRPr="00CF0CC5">
        <w:rPr>
          <w:b/>
          <w:bCs/>
          <w:noProof/>
        </w:rPr>
        <w:instrText xml:space="preserve"> </w:instrText>
      </w:r>
      <w:r w:rsidRPr="00CF0CC5">
        <w:rPr>
          <w:rFonts w:hint="eastAsia"/>
          <w:b/>
          <w:bCs/>
          <w:noProof/>
        </w:rPr>
        <w:instrText>STYLEREF 1 \s</w:instrText>
      </w:r>
      <w:r w:rsidRPr="00CF0CC5">
        <w:rPr>
          <w:b/>
          <w:bCs/>
          <w:noProof/>
        </w:rPr>
        <w:instrText xml:space="preserve"> </w:instrText>
      </w:r>
      <w:r w:rsidRPr="00CF0CC5">
        <w:rPr>
          <w:b/>
          <w:bCs/>
          <w:noProof/>
        </w:rPr>
        <w:fldChar w:fldCharType="separate"/>
      </w:r>
      <w:r w:rsidR="00D25234">
        <w:rPr>
          <w:b/>
          <w:bCs/>
          <w:noProof/>
        </w:rPr>
        <w:t>3</w:t>
      </w:r>
      <w:r w:rsidRPr="00CF0CC5">
        <w:rPr>
          <w:noProof/>
        </w:rPr>
        <w:fldChar w:fldCharType="end"/>
      </w:r>
      <w:r>
        <w:rPr>
          <w:b/>
          <w:bCs/>
          <w:noProof/>
        </w:rPr>
        <w:t>.1.</w:t>
      </w:r>
      <w:r w:rsidR="00FD5D19">
        <w:rPr>
          <w:rFonts w:hint="eastAsia"/>
          <w:b/>
          <w:bCs/>
          <w:noProof/>
        </w:rPr>
        <w:t>2.9</w:t>
      </w:r>
      <w:r w:rsidRPr="00CF0CC5">
        <w:rPr>
          <w:rFonts w:hint="eastAsia"/>
          <w:b/>
          <w:bCs/>
          <w:noProof/>
        </w:rPr>
        <w:t xml:space="preserve">　</w:t>
      </w:r>
      <w:r>
        <w:rPr>
          <w:rFonts w:hint="eastAsia"/>
          <w:b/>
          <w:bCs/>
          <w:noProof/>
        </w:rPr>
        <w:t>キースイッチに差し込んだ</w:t>
      </w:r>
      <w:r w:rsidRPr="003729AF">
        <w:rPr>
          <w:rFonts w:hint="eastAsia"/>
          <w:b/>
          <w:bCs/>
          <w:noProof/>
        </w:rPr>
        <w:t>図</w:t>
      </w:r>
      <w:r w:rsidRPr="003729AF">
        <w:rPr>
          <w:b/>
          <w:bCs/>
          <w:noProof/>
        </w:rPr>
        <w:t xml:space="preserve"> 3.1.2</w:t>
      </w:r>
      <w:r>
        <w:rPr>
          <w:rFonts w:hint="eastAsia"/>
          <w:b/>
          <w:bCs/>
          <w:noProof/>
        </w:rPr>
        <w:t>-⑥のキーキャップ</w:t>
      </w:r>
    </w:p>
    <w:p w14:paraId="77E40EE5" w14:textId="10F14B08" w:rsidR="00F547A7" w:rsidRPr="00D62398" w:rsidRDefault="00F547A7" w:rsidP="00F547A7">
      <w:pPr>
        <w:ind w:firstLine="188"/>
      </w:pPr>
    </w:p>
    <w:p w14:paraId="4676AA4D" w14:textId="41528FDF" w:rsidR="00F547A7" w:rsidRDefault="00F547A7" w:rsidP="00F547A7">
      <w:pPr>
        <w:ind w:firstLine="188"/>
      </w:pPr>
      <w:r>
        <w:rPr>
          <w:rFonts w:hint="eastAsia"/>
        </w:rPr>
        <w:t>以上で,ワンボタンキーボードの組み立ては完了となる.</w:t>
      </w:r>
    </w:p>
    <w:p w14:paraId="711D7DF9" w14:textId="67F15FF0" w:rsidR="00711834" w:rsidRDefault="00711834" w:rsidP="00F547A7">
      <w:pPr>
        <w:ind w:firstLine="188"/>
      </w:pPr>
    </w:p>
    <w:p w14:paraId="3AE9A4C6" w14:textId="5367A529" w:rsidR="00711834" w:rsidRPr="00F547A7" w:rsidRDefault="00D62398" w:rsidP="00D62398">
      <w:pPr>
        <w:widowControl/>
        <w:spacing w:line="240" w:lineRule="auto"/>
        <w:ind w:firstLineChars="0" w:firstLine="0"/>
        <w:jc w:val="left"/>
      </w:pPr>
      <w:r>
        <w:br w:type="page"/>
      </w:r>
    </w:p>
    <w:p w14:paraId="2060BBCE" w14:textId="16A068A8" w:rsidR="0041442B" w:rsidRDefault="004E02AE" w:rsidP="0041442B">
      <w:pPr>
        <w:pStyle w:val="2"/>
        <w:jc w:val="both"/>
      </w:pPr>
      <w:bookmarkStart w:id="23" w:name="_Toc97034636"/>
      <w:r>
        <w:rPr>
          <w:rFonts w:hint="eastAsia"/>
        </w:rPr>
        <w:lastRenderedPageBreak/>
        <w:t>キーボード動作のシステム開発</w:t>
      </w:r>
      <w:bookmarkEnd w:id="23"/>
    </w:p>
    <w:p w14:paraId="36A97023" w14:textId="1D35FA55" w:rsidR="0041442B" w:rsidRDefault="0041442B" w:rsidP="0041442B">
      <w:pPr>
        <w:ind w:firstLine="188"/>
      </w:pPr>
      <w:r w:rsidRPr="0041442B">
        <w:rPr>
          <w:rFonts w:hint="eastAsia"/>
        </w:rPr>
        <w:t>ワンボタンキーボードは</w:t>
      </w:r>
      <w:r w:rsidRPr="0041442B">
        <w:t>Arduinoを利用してショートカットキーを登録することができる.本研究では,この機能を拡張した.</w:t>
      </w:r>
    </w:p>
    <w:p w14:paraId="187A145B" w14:textId="77685872" w:rsidR="00A430E3" w:rsidRDefault="00A430E3" w:rsidP="0041442B">
      <w:pPr>
        <w:pStyle w:val="3"/>
        <w:rPr>
          <w:rFonts w:asciiTheme="minorHAnsi" w:eastAsiaTheme="minorHAnsi" w:hAnsiTheme="minorHAnsi"/>
        </w:rPr>
      </w:pPr>
      <w:bookmarkStart w:id="24" w:name="_Toc97034637"/>
      <w:r w:rsidRPr="0041442B">
        <w:rPr>
          <w:rFonts w:asciiTheme="minorHAnsi" w:eastAsiaTheme="minorHAnsi" w:hAnsiTheme="minorHAnsi" w:hint="eastAsia"/>
        </w:rPr>
        <w:t>Arduinoのインストール</w:t>
      </w:r>
      <w:bookmarkEnd w:id="24"/>
    </w:p>
    <w:p w14:paraId="4E3CFB87" w14:textId="04FFD8BF" w:rsidR="00B03AA4" w:rsidRDefault="0041442B" w:rsidP="0041442B">
      <w:pPr>
        <w:ind w:firstLine="188"/>
      </w:pPr>
      <w:r w:rsidRPr="0041442B">
        <w:t>Arduinoとは</w:t>
      </w:r>
      <w:r w:rsidR="00D467CE">
        <w:t>,</w:t>
      </w:r>
      <w:r w:rsidRPr="0041442B">
        <w:t>（ハードウェアの）「Arduinoボード」</w:t>
      </w:r>
      <w:r w:rsidR="00D467CE">
        <w:t>,</w:t>
      </w:r>
      <w:r w:rsidRPr="0041442B">
        <w:t>および（ソフトウェアの）「Arduino IDE」から構成されるシステムである</w:t>
      </w:r>
      <w:r w:rsidR="00D467CE">
        <w:t>.</w:t>
      </w:r>
      <w:r w:rsidRPr="0041442B">
        <w:t>Arduinoボードは</w:t>
      </w:r>
      <w:r w:rsidR="00D467CE">
        <w:t>,</w:t>
      </w:r>
      <w:r w:rsidRPr="0041442B">
        <w:t>AVRマイコン</w:t>
      </w:r>
      <w:r w:rsidR="00D467CE">
        <w:t>,</w:t>
      </w:r>
      <w:r w:rsidRPr="0041442B">
        <w:t>入出力ポートを備えた基板であり</w:t>
      </w:r>
      <w:r w:rsidR="00D467CE">
        <w:t>,</w:t>
      </w:r>
      <w:r w:rsidRPr="0041442B">
        <w:t>Arduino IDEはC言語風の「Arduino言語」によってプログラムを制作・コンパイル・デバッグ等し</w:t>
      </w:r>
      <w:r w:rsidR="00D467CE">
        <w:t>,</w:t>
      </w:r>
      <w:r w:rsidRPr="0041442B">
        <w:t>それをArduinoボードに転送　等々するための「統合開発環境」と呼ばれる</w:t>
      </w:r>
      <w:r w:rsidR="00D467CE">
        <w:t>,</w:t>
      </w:r>
      <w:r w:rsidRPr="0041442B">
        <w:t>PC上で作動させる一種のソフトウェアである</w:t>
      </w:r>
      <w:r w:rsidR="00D467CE">
        <w:t>.</w:t>
      </w:r>
    </w:p>
    <w:p w14:paraId="02DA1FBA" w14:textId="7E90C5C1" w:rsidR="0041442B" w:rsidRDefault="00B03AA4" w:rsidP="00B03AA4">
      <w:pPr>
        <w:widowControl/>
        <w:spacing w:line="240" w:lineRule="auto"/>
        <w:ind w:firstLineChars="0" w:firstLine="0"/>
        <w:jc w:val="left"/>
      </w:pPr>
      <w:r>
        <w:br w:type="page"/>
      </w:r>
    </w:p>
    <w:p w14:paraId="1F73B6A2" w14:textId="43E8D3E4" w:rsidR="00737834" w:rsidRDefault="00737834" w:rsidP="0041442B">
      <w:pPr>
        <w:ind w:firstLine="188"/>
      </w:pPr>
      <w:r>
        <w:lastRenderedPageBreak/>
        <w:t>Arduino</w:t>
      </w:r>
      <w:r>
        <w:rPr>
          <w:rFonts w:hint="eastAsia"/>
        </w:rPr>
        <w:t>のインストール方法は以下のとおりである.</w:t>
      </w:r>
    </w:p>
    <w:p w14:paraId="133DF469" w14:textId="305B484F" w:rsidR="00D467CE" w:rsidRDefault="00D467CE" w:rsidP="00D467CE">
      <w:pPr>
        <w:ind w:firstLine="188"/>
      </w:pPr>
      <w:r>
        <w:rPr>
          <w:rFonts w:hint="eastAsia"/>
        </w:rPr>
        <w:t>手順①：A</w:t>
      </w:r>
      <w:r>
        <w:t>rduino</w:t>
      </w:r>
      <w:r>
        <w:rPr>
          <w:rFonts w:hint="eastAsia"/>
        </w:rPr>
        <w:t>公式サイトのソフトウェアページからダウンロード</w:t>
      </w:r>
      <w:r w:rsidR="00720D53">
        <w:rPr>
          <w:rFonts w:hint="eastAsia"/>
        </w:rPr>
        <w:t>する</w:t>
      </w:r>
    </w:p>
    <w:p w14:paraId="7D2C836F" w14:textId="32641272" w:rsidR="006072F4" w:rsidRPr="00737834" w:rsidRDefault="00737834" w:rsidP="0031343A">
      <w:pPr>
        <w:ind w:firstLine="188"/>
      </w:pPr>
      <w:r>
        <w:rPr>
          <w:noProof/>
        </w:rPr>
        <mc:AlternateContent>
          <mc:Choice Requires="wps">
            <w:drawing>
              <wp:anchor distT="0" distB="0" distL="114300" distR="114300" simplePos="0" relativeHeight="251785216" behindDoc="0" locked="0" layoutInCell="1" allowOverlap="1" wp14:anchorId="70DA00FF" wp14:editId="54921EC8">
                <wp:simplePos x="0" y="0"/>
                <wp:positionH relativeFrom="margin">
                  <wp:align>left</wp:align>
                </wp:positionH>
                <wp:positionV relativeFrom="paragraph">
                  <wp:posOffset>3537247</wp:posOffset>
                </wp:positionV>
                <wp:extent cx="5400040" cy="635"/>
                <wp:effectExtent l="0" t="0" r="0" b="0"/>
                <wp:wrapTopAndBottom/>
                <wp:docPr id="93" name="テキスト ボックス 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148974C" w14:textId="017D496C" w:rsidR="00D25234" w:rsidRPr="00D75DF8" w:rsidRDefault="00D25234" w:rsidP="0031343A">
                            <w:pPr>
                              <w:pStyle w:val="a9"/>
                              <w:ind w:firstLine="184"/>
                              <w:rPr>
                                <w:noProof/>
                              </w:rPr>
                            </w:pPr>
                            <w:r>
                              <w:t xml:space="preserve">図 </w:t>
                            </w:r>
                            <w:fldSimple w:instr=" STYLEREF 1 \s ">
                              <w:r>
                                <w:rPr>
                                  <w:noProof/>
                                </w:rPr>
                                <w:t>3</w:t>
                              </w:r>
                            </w:fldSimple>
                            <w:r>
                              <w:t>.2.1.1</w:t>
                            </w:r>
                            <w:r>
                              <w:rPr>
                                <w:rFonts w:hint="eastAsia"/>
                              </w:rPr>
                              <w:t xml:space="preserve">　</w:t>
                            </w:r>
                            <w:r w:rsidRPr="00206E81">
                              <w:t>Arduinoのソフトウェアページ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A00FF" id="テキスト ボックス 93" o:spid="_x0000_s1037" type="#_x0000_t202" style="position:absolute;left:0;text-align:left;margin-left:0;margin-top:278.5pt;width:425.2pt;height:.05pt;z-index:251785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" stroked="f">
                <v:textbox style="mso-fit-shape-to-text:t" inset="0,0,0,0">
                  <w:txbxContent>
                    <w:p w14:paraId="2148974C" w14:textId="017D496C" w:rsidR="00D25234" w:rsidRPr="00D75DF8" w:rsidRDefault="00D25234" w:rsidP="0031343A">
                      <w:pPr>
                        <w:pStyle w:val="a9"/>
                        <w:ind w:firstLine="184"/>
                        <w:rPr>
                          <w:noProof/>
                        </w:rPr>
                      </w:pPr>
                      <w:r>
                        <w:t xml:space="preserve">図 </w:t>
                      </w:r>
                      <w:fldSimple w:instr=" STYLEREF 1 \s ">
                        <w:r>
                          <w:rPr>
                            <w:noProof/>
                          </w:rPr>
                          <w:t>3</w:t>
                        </w:r>
                      </w:fldSimple>
                      <w:r>
                        <w:t>.2.1.1</w:t>
                      </w:r>
                      <w:r>
                        <w:rPr>
                          <w:rFonts w:hint="eastAsia"/>
                        </w:rPr>
                        <w:t xml:space="preserve">　</w:t>
                      </w:r>
                      <w:r w:rsidRPr="00206E81">
                        <w:t>Arduinoのソフトウェアページ</w:t>
                      </w:r>
                    </w:p>
                  </w:txbxContent>
                </v:textbox>
                <w10:wrap type="topAndBottom" anchorx="margin"/>
              </v:shape>
            </w:pict>
          </mc:Fallback>
        </mc:AlternateContent>
      </w:r>
      <w:r>
        <w:rPr>
          <w:noProof/>
        </w:rPr>
        <mc:AlternateContent>
          <mc:Choice Requires="wpg">
            <w:drawing>
              <wp:anchor distT="0" distB="0" distL="114300" distR="114300" simplePos="0" relativeHeight="251635712" behindDoc="0" locked="0" layoutInCell="1" allowOverlap="1" wp14:anchorId="1A6F4D4D" wp14:editId="4272B96D">
                <wp:simplePos x="0" y="0"/>
                <wp:positionH relativeFrom="margin">
                  <wp:align>center</wp:align>
                </wp:positionH>
                <wp:positionV relativeFrom="paragraph">
                  <wp:posOffset>373881</wp:posOffset>
                </wp:positionV>
                <wp:extent cx="4675505" cy="3178810"/>
                <wp:effectExtent l="0" t="0" r="0" b="2540"/>
                <wp:wrapTopAndBottom/>
                <wp:docPr id="168" name="グループ化 168"/>
                <wp:cNvGraphicFramePr/>
                <a:graphic xmlns:a="http://schemas.openxmlformats.org/drawingml/2006/main">
                  <a:graphicData uri="http://schemas.microsoft.com/office/word/2010/wordprocessingGroup">
                    <wpg:wgp>
                      <wpg:cNvGrpSpPr/>
                      <wpg:grpSpPr>
                        <a:xfrm>
                          <a:off x="0" y="0"/>
                          <a:ext cx="4675505" cy="3178810"/>
                          <a:chOff x="0" y="0"/>
                          <a:chExt cx="3990340" cy="2713355"/>
                        </a:xfrm>
                      </wpg:grpSpPr>
                      <pic:pic xmlns:pic="http://schemas.openxmlformats.org/drawingml/2006/picture">
                        <pic:nvPicPr>
                          <pic:cNvPr id="14" name="図 14"/>
                          <pic:cNvPicPr>
                            <a:picLocks noChangeAspect="1"/>
                          </pic:cNvPicPr>
                        </pic:nvPicPr>
                        <pic:blipFill rotWithShape="1">
                          <a:blip r:embed="rId45" cstate="print">
                            <a:extLst>
                              <a:ext uri="{28A0092B-C50C-407E-A947-70E740481C1C}">
                                <a14:useLocalDpi xmlns:a14="http://schemas.microsoft.com/office/drawing/2010/main" val="0"/>
                              </a:ext>
                            </a:extLst>
                          </a:blip>
                          <a:srcRect t="11234"/>
                          <a:stretch/>
                        </pic:blipFill>
                        <pic:spPr bwMode="auto">
                          <a:xfrm>
                            <a:off x="0" y="0"/>
                            <a:ext cx="3990340" cy="2713355"/>
                          </a:xfrm>
                          <a:prstGeom prst="rect">
                            <a:avLst/>
                          </a:prstGeom>
                          <a:ln>
                            <a:noFill/>
                          </a:ln>
                          <a:extLst>
                            <a:ext uri="{53640926-AAD7-44D8-BBD7-CCE9431645EC}">
                              <a14:shadowObscured xmlns:a14="http://schemas.microsoft.com/office/drawing/2010/main"/>
                            </a:ext>
                          </a:extLst>
                        </pic:spPr>
                      </pic:pic>
                      <wps:wsp>
                        <wps:cNvPr id="16" name="正方形/長方形 16"/>
                        <wps:cNvSpPr/>
                        <wps:spPr>
                          <a:xfrm>
                            <a:off x="2266122" y="2484782"/>
                            <a:ext cx="599355" cy="1613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DF6F9D" id="グループ化 168" o:spid="_x0000_s1026" style="position:absolute;left:0;text-align:left;margin-left:0;margin-top:29.45pt;width:368.15pt;height:250.3pt;z-index:251635712;mso-position-horizontal:center;mso-position-horizontal-relative:margin;mso-width-relative:margin;mso-height-relative:margin" coordsize="39903,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">
                <v:shape id="図 14" o:spid="_x0000_s1027" type="#_x0000_t75" style="position:absolute;width:39903;height:2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">
                  <v:imagedata r:id="rId46" o:title="" croptop="7362f"/>
                  <v:path arrowok="t"/>
                </v:shape>
                <v:rect id="正方形/長方形 16" o:spid="_x0000_s1028" style="position:absolute;left:22661;top:24847;width:5993;height:1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" filled="f" strokecolor="#c00000" strokeweight="1pt"/>
                <w10:wrap type="topAndBottom" anchorx="margin"/>
              </v:group>
            </w:pict>
          </mc:Fallback>
        </mc:AlternateContent>
      </w:r>
      <w:r w:rsidR="00B53CFA">
        <w:rPr>
          <w:rFonts w:hint="eastAsia"/>
        </w:rPr>
        <w:t>ソフトウェアページ</w:t>
      </w:r>
      <w:r w:rsidR="002605E1">
        <w:rPr>
          <w:rFonts w:hint="eastAsia"/>
        </w:rPr>
        <w:t>：</w:t>
      </w:r>
      <w:hyperlink r:id="rId47" w:history="1">
        <w:r w:rsidR="002605E1" w:rsidRPr="006E1BCE">
          <w:rPr>
            <w:rStyle w:val="af0"/>
          </w:rPr>
          <w:t>https://www.arduino.cc/en/software</w:t>
        </w:r>
      </w:hyperlink>
    </w:p>
    <w:p w14:paraId="244E85C0" w14:textId="44246F70" w:rsidR="006072F4" w:rsidRDefault="00B03AA4" w:rsidP="0031343A">
      <w:pPr>
        <w:ind w:firstLine="188"/>
      </w:pPr>
      <w:r>
        <w:rPr>
          <w:noProof/>
        </w:rPr>
        <mc:AlternateContent>
          <mc:Choice Requires="wpg">
            <w:drawing>
              <wp:anchor distT="0" distB="0" distL="114300" distR="114300" simplePos="0" relativeHeight="251902976" behindDoc="0" locked="0" layoutInCell="1" allowOverlap="1" wp14:anchorId="789E83CA" wp14:editId="03A151AE">
                <wp:simplePos x="0" y="0"/>
                <wp:positionH relativeFrom="margin">
                  <wp:align>center</wp:align>
                </wp:positionH>
                <wp:positionV relativeFrom="paragraph">
                  <wp:posOffset>3912583</wp:posOffset>
                </wp:positionV>
                <wp:extent cx="5202580" cy="3127207"/>
                <wp:effectExtent l="0" t="0" r="0" b="0"/>
                <wp:wrapNone/>
                <wp:docPr id="54" name="グループ化 54"/>
                <wp:cNvGraphicFramePr/>
                <a:graphic xmlns:a="http://schemas.openxmlformats.org/drawingml/2006/main">
                  <a:graphicData uri="http://schemas.microsoft.com/office/word/2010/wordprocessingGroup">
                    <wpg:wgp>
                      <wpg:cNvGrpSpPr/>
                      <wpg:grpSpPr>
                        <a:xfrm>
                          <a:off x="0" y="0"/>
                          <a:ext cx="5202580" cy="3127207"/>
                          <a:chOff x="0" y="0"/>
                          <a:chExt cx="5370830" cy="3228846"/>
                        </a:xfrm>
                      </wpg:grpSpPr>
                      <wpg:grpSp>
                        <wpg:cNvPr id="223" name="グループ化 223"/>
                        <wpg:cNvGrpSpPr/>
                        <wpg:grpSpPr>
                          <a:xfrm>
                            <a:off x="0" y="0"/>
                            <a:ext cx="5370830" cy="3228846"/>
                            <a:chOff x="0" y="0"/>
                            <a:chExt cx="5400040" cy="3246307"/>
                          </a:xfrm>
                        </wpg:grpSpPr>
                        <pic:pic xmlns:pic="http://schemas.openxmlformats.org/drawingml/2006/picture">
                          <pic:nvPicPr>
                            <pic:cNvPr id="10" name="図 1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00040" cy="2889885"/>
                            </a:xfrm>
                            <a:prstGeom prst="rect">
                              <a:avLst/>
                            </a:prstGeom>
                          </pic:spPr>
                        </pic:pic>
                        <wps:wsp>
                          <wps:cNvPr id="99" name="テキスト ボックス 99"/>
                          <wps:cNvSpPr txBox="1"/>
                          <wps:spPr>
                            <a:xfrm>
                              <a:off x="394100" y="2903407"/>
                              <a:ext cx="4533900" cy="342900"/>
                            </a:xfrm>
                            <a:prstGeom prst="rect">
                              <a:avLst/>
                            </a:prstGeom>
                            <a:solidFill>
                              <a:prstClr val="white"/>
                            </a:solidFill>
                            <a:ln>
                              <a:noFill/>
                            </a:ln>
                          </wps:spPr>
                          <wps:txbx>
                            <w:txbxContent>
                              <w:p w14:paraId="603F8857" w14:textId="5FF3FD19" w:rsidR="00D25234" w:rsidRPr="009A4149" w:rsidRDefault="00D25234" w:rsidP="0031343A">
                                <w:pPr>
                                  <w:pStyle w:val="a9"/>
                                  <w:ind w:firstLine="184"/>
                                  <w:rPr>
                                    <w:noProof/>
                                  </w:rPr>
                                </w:pPr>
                                <w:r>
                                  <w:t xml:space="preserve">図 </w:t>
                                </w:r>
                                <w:fldSimple w:instr=" STYLEREF 1 \s ">
                                  <w:r>
                                    <w:rPr>
                                      <w:noProof/>
                                    </w:rPr>
                                    <w:t>3</w:t>
                                  </w:r>
                                </w:fldSimple>
                                <w:r>
                                  <w:t>.2.1.2</w:t>
                                </w:r>
                                <w:r w:rsidRPr="001D0C03">
                                  <w:rPr>
                                    <w:rFonts w:hint="eastAsia"/>
                                  </w:rPr>
                                  <w:t xml:space="preserve">　</w:t>
                                </w:r>
                                <w:r w:rsidRPr="001D0C03">
                                  <w:t>Arduinoのダウンロードページ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 name="グループ化 15"/>
                        <wpg:cNvGrpSpPr/>
                        <wpg:grpSpPr>
                          <a:xfrm>
                            <a:off x="1139845" y="408854"/>
                            <a:ext cx="3979455" cy="941235"/>
                            <a:chOff x="-1326" y="-797"/>
                            <a:chExt cx="3979455" cy="941235"/>
                          </a:xfrm>
                        </wpg:grpSpPr>
                        <wps:wsp>
                          <wps:cNvPr id="11" name="正方形/長方形 11"/>
                          <wps:cNvSpPr/>
                          <wps:spPr>
                            <a:xfrm>
                              <a:off x="2289657" y="709575"/>
                              <a:ext cx="1688472" cy="230863"/>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テキスト ボックス 12"/>
                          <wps:cNvSpPr txBox="1"/>
                          <wps:spPr>
                            <a:xfrm>
                              <a:off x="-1326" y="-797"/>
                              <a:ext cx="2170909" cy="435300"/>
                            </a:xfrm>
                            <a:prstGeom prst="rect">
                              <a:avLst/>
                            </a:prstGeom>
                            <a:noFill/>
                            <a:ln w="6350">
                              <a:noFill/>
                            </a:ln>
                          </wps:spPr>
                          <wps:txbx>
                            <w:txbxContent>
                              <w:p w14:paraId="2F3CC3FB" w14:textId="7E553AA7" w:rsidR="00D25234" w:rsidRPr="00B53CFA" w:rsidRDefault="00D25234">
                                <w:pPr>
                                  <w:ind w:firstLine="188"/>
                                  <w:rPr>
                                    <w:color w:val="C00000"/>
                                    <w14:shadow w14:blurRad="38100" w14:dist="19050" w14:dir="2700000" w14:sx="100000" w14:sy="100000" w14:kx="0" w14:ky="0" w14:algn="tl">
                                      <w14:schemeClr w14:val="dk1">
                                        <w14:alpha w14:val="60000"/>
                                      </w14:schemeClr>
                                    </w14:shadow>
                                    <w14:textOutline w14:w="19050" w14:cap="flat" w14:cmpd="sng" w14:algn="ctr">
                                      <w14:noFill/>
                                      <w14:prstDash w14:val="solid"/>
                                      <w14:round/>
                                    </w14:textOutline>
                                  </w:rPr>
                                </w:pPr>
                                <w:r w:rsidRPr="00B53CFA">
                                  <w:rPr>
                                    <w:rFonts w:hint="eastAsia"/>
                                    <w:color w:val="C00000"/>
                                    <w14:shadow w14:blurRad="38100" w14:dist="19050" w14:dir="2700000" w14:sx="100000" w14:sy="100000" w14:kx="0" w14:ky="0" w14:algn="tl">
                                      <w14:schemeClr w14:val="dk1">
                                        <w14:alpha w14:val="60000"/>
                                      </w14:schemeClr>
                                    </w14:shadow>
                                    <w14:textOutline w14:w="19050" w14:cap="flat" w14:cmpd="sng" w14:algn="ctr">
                                      <w14:noFill/>
                                      <w14:prstDash w14:val="solid"/>
                                      <w14:round/>
                                    </w14:textOutline>
                                  </w:rPr>
                                  <w:t>本研究では</w:t>
                                </w:r>
                                <w:r w:rsidRPr="00B53CFA">
                                  <w:rPr>
                                    <w:color w:val="C00000"/>
                                    <w14:shadow w14:blurRad="38100" w14:dist="19050" w14:dir="2700000" w14:sx="100000" w14:sy="100000" w14:kx="0" w14:ky="0" w14:algn="tl">
                                      <w14:schemeClr w14:val="dk1">
                                        <w14:alpha w14:val="60000"/>
                                      </w14:schemeClr>
                                    </w14:shadow>
                                    <w14:textOutline w14:w="19050" w14:cap="flat" w14:cmpd="sng" w14:algn="ctr">
                                      <w14:noFill/>
                                      <w14:prstDash w14:val="solid"/>
                                      <w14:round/>
                                    </w14:textOutline>
                                  </w:rPr>
                                  <w:t>ここからダウンロード</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 name="直線コネクタ 13"/>
                          <wps:cNvCnPr/>
                          <wps:spPr>
                            <a:xfrm>
                              <a:off x="1280160" y="380391"/>
                              <a:ext cx="1009650" cy="449580"/>
                            </a:xfrm>
                            <a:prstGeom prst="line">
                              <a:avLst/>
                            </a:prstGeom>
                            <a:ln w="15875">
                              <a:solidFill>
                                <a:srgbClr val="C0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9E83CA" id="グループ化 54" o:spid="_x0000_s1038" style="position:absolute;left:0;text-align:left;margin-left:0;margin-top:308.1pt;width:409.65pt;height:246.25pt;z-index:251902976;mso-position-horizontal:center;mso-position-horizontal-relative:margin;mso-width-relative:margin;mso-height-relative:margin" coordsize="53708,322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">
                <v:group id="グループ化 223" o:spid="_x0000_s1039" style="position:absolute;width:53708;height:32288" coordsize="54000,3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0" o:spid="_x0000_s1040" type="#_x0000_t75" style="position:absolute;width:54000;height:2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">
                    <v:imagedata r:id="rId49" o:title=""/>
                    <v:path arrowok="t"/>
                  </v:shape>
                  <v:shape id="テキスト ボックス 99" o:spid="_x0000_s1041" type="#_x0000_t202" style="position:absolute;left:3941;top:29034;width:4533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" stroked="f">
                    <v:textbox inset="0,0,0,0">
                      <w:txbxContent>
                        <w:p w14:paraId="603F8857" w14:textId="5FF3FD19" w:rsidR="00D25234" w:rsidRPr="009A4149" w:rsidRDefault="00D25234" w:rsidP="0031343A">
                          <w:pPr>
                            <w:pStyle w:val="a9"/>
                            <w:ind w:firstLine="184"/>
                            <w:rPr>
                              <w:noProof/>
                            </w:rPr>
                          </w:pPr>
                          <w:r>
                            <w:t xml:space="preserve">図 </w:t>
                          </w:r>
                          <w:fldSimple w:instr=" STYLEREF 1 \s ">
                            <w:r>
                              <w:rPr>
                                <w:noProof/>
                              </w:rPr>
                              <w:t>3</w:t>
                            </w:r>
                          </w:fldSimple>
                          <w:r>
                            <w:t>.2.1.2</w:t>
                          </w:r>
                          <w:r w:rsidRPr="001D0C03">
                            <w:rPr>
                              <w:rFonts w:hint="eastAsia"/>
                            </w:rPr>
                            <w:t xml:space="preserve">　</w:t>
                          </w:r>
                          <w:r w:rsidRPr="001D0C03">
                            <w:t>Arduinoのダウンロードページ</w:t>
                          </w:r>
                        </w:p>
                      </w:txbxContent>
                    </v:textbox>
                  </v:shape>
                </v:group>
                <v:group id="グループ化 15" o:spid="_x0000_s1042" style="position:absolute;left:11398;top:4088;width:39795;height:9412" coordorigin="-13,-7" coordsize="39794,9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正方形/長方形 11" o:spid="_x0000_s1043" style="position:absolute;left:22896;top:7095;width:16885;height:2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" filled="f" strokecolor="#c00000" strokeweight="1pt"/>
                  <v:shape id="テキスト ボックス 12" o:spid="_x0000_s1044" type="#_x0000_t202" style="position:absolute;left:-13;top:-7;width:21708;height:43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" filled="f" stroked="f" strokeweight=".5pt">
                    <v:textbox>
                      <w:txbxContent>
                        <w:p w14:paraId="2F3CC3FB" w14:textId="7E553AA7" w:rsidR="00D25234" w:rsidRPr="00B53CFA" w:rsidRDefault="00D25234">
                          <w:pPr>
                            <w:ind w:firstLine="188"/>
                            <w:rPr>
                              <w:color w:val="C00000"/>
                              <w14:shadow w14:blurRad="38100" w14:dist="19050" w14:dir="2700000" w14:sx="100000" w14:sy="100000" w14:kx="0" w14:ky="0" w14:algn="tl">
                                <w14:schemeClr w14:val="dk1">
                                  <w14:alpha w14:val="60000"/>
                                </w14:schemeClr>
                              </w14:shadow>
                              <w14:textOutline w14:w="19050" w14:cap="flat" w14:cmpd="sng" w14:algn="ctr">
                                <w14:noFill/>
                                <w14:prstDash w14:val="solid"/>
                                <w14:round/>
                              </w14:textOutline>
                            </w:rPr>
                          </w:pPr>
                          <w:r w:rsidRPr="00B53CFA">
                            <w:rPr>
                              <w:rFonts w:hint="eastAsia"/>
                              <w:color w:val="C00000"/>
                              <w14:shadow w14:blurRad="38100" w14:dist="19050" w14:dir="2700000" w14:sx="100000" w14:sy="100000" w14:kx="0" w14:ky="0" w14:algn="tl">
                                <w14:schemeClr w14:val="dk1">
                                  <w14:alpha w14:val="60000"/>
                                </w14:schemeClr>
                              </w14:shadow>
                              <w14:textOutline w14:w="19050" w14:cap="flat" w14:cmpd="sng" w14:algn="ctr">
                                <w14:noFill/>
                                <w14:prstDash w14:val="solid"/>
                                <w14:round/>
                              </w14:textOutline>
                            </w:rPr>
                            <w:t>本研究では</w:t>
                          </w:r>
                          <w:r w:rsidRPr="00B53CFA">
                            <w:rPr>
                              <w:color w:val="C00000"/>
                              <w14:shadow w14:blurRad="38100" w14:dist="19050" w14:dir="2700000" w14:sx="100000" w14:sy="100000" w14:kx="0" w14:ky="0" w14:algn="tl">
                                <w14:schemeClr w14:val="dk1">
                                  <w14:alpha w14:val="60000"/>
                                </w14:schemeClr>
                              </w14:shadow>
                              <w14:textOutline w14:w="19050" w14:cap="flat" w14:cmpd="sng" w14:algn="ctr">
                                <w14:noFill/>
                                <w14:prstDash w14:val="solid"/>
                                <w14:round/>
                              </w14:textOutline>
                            </w:rPr>
                            <w:t>ここからダウンロード</w:t>
                          </w:r>
                        </w:p>
                      </w:txbxContent>
                    </v:textbox>
                  </v:shape>
                  <v:line id="直線コネクタ 13" o:spid="_x0000_s1045" style="position:absolute;visibility:visible;mso-wrap-style:square" from="12801,3803" to="22898,8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" strokecolor="#c00000" strokeweight="1.25pt">
                    <v:stroke joinstyle="miter"/>
                  </v:line>
                </v:group>
                <w10:wrap anchorx="margin"/>
              </v:group>
            </w:pict>
          </mc:Fallback>
        </mc:AlternateContent>
      </w:r>
    </w:p>
    <w:p w14:paraId="6A6D779A" w14:textId="051038BF" w:rsidR="00720D53" w:rsidRPr="0031343A" w:rsidRDefault="006072F4" w:rsidP="0031343A">
      <w:pPr>
        <w:ind w:firstLine="188"/>
      </w:pPr>
      <w:r>
        <w:rPr>
          <w:noProof/>
        </w:rPr>
        <w:lastRenderedPageBreak/>
        <w:drawing>
          <wp:anchor distT="0" distB="0" distL="114300" distR="114300" simplePos="0" relativeHeight="251678720" behindDoc="1" locked="0" layoutInCell="1" allowOverlap="1" wp14:anchorId="14AA2115" wp14:editId="7DBE4E4B">
            <wp:simplePos x="0" y="0"/>
            <wp:positionH relativeFrom="margin">
              <wp:align>center</wp:align>
            </wp:positionH>
            <wp:positionV relativeFrom="paragraph">
              <wp:posOffset>696047</wp:posOffset>
            </wp:positionV>
            <wp:extent cx="5021580" cy="3469640"/>
            <wp:effectExtent l="0" t="0" r="7620" b="0"/>
            <wp:wrapTopAndBottom/>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インストール手順.PNG"/>
                    <pic:cNvPicPr/>
                  </pic:nvPicPr>
                  <pic:blipFill rotWithShape="1">
                    <a:blip r:embed="rId50">
                      <a:extLst>
                        <a:ext uri="{28A0092B-C50C-407E-A947-70E740481C1C}">
                          <a14:useLocalDpi xmlns:a14="http://schemas.microsoft.com/office/drawing/2010/main" val="0"/>
                        </a:ext>
                      </a:extLst>
                    </a:blip>
                    <a:srcRect l="3534" t="4282" r="1181"/>
                    <a:stretch/>
                  </pic:blipFill>
                  <pic:spPr bwMode="auto">
                    <a:xfrm>
                      <a:off x="0" y="0"/>
                      <a:ext cx="5021580" cy="3469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0336" behindDoc="0" locked="0" layoutInCell="1" allowOverlap="1" wp14:anchorId="4E2EA5D0" wp14:editId="2D51A5C5">
                <wp:simplePos x="0" y="0"/>
                <wp:positionH relativeFrom="margin">
                  <wp:align>center</wp:align>
                </wp:positionH>
                <wp:positionV relativeFrom="paragraph">
                  <wp:posOffset>4205488</wp:posOffset>
                </wp:positionV>
                <wp:extent cx="5021580" cy="309880"/>
                <wp:effectExtent l="0" t="0" r="7620" b="0"/>
                <wp:wrapTopAndBottom/>
                <wp:docPr id="104" name="テキスト ボックス 104"/>
                <wp:cNvGraphicFramePr/>
                <a:graphic xmlns:a="http://schemas.openxmlformats.org/drawingml/2006/main">
                  <a:graphicData uri="http://schemas.microsoft.com/office/word/2010/wordprocessingShape">
                    <wps:wsp>
                      <wps:cNvSpPr txBox="1"/>
                      <wps:spPr>
                        <a:xfrm>
                          <a:off x="0" y="0"/>
                          <a:ext cx="5021580" cy="309880"/>
                        </a:xfrm>
                        <a:prstGeom prst="rect">
                          <a:avLst/>
                        </a:prstGeom>
                        <a:solidFill>
                          <a:prstClr val="white"/>
                        </a:solidFill>
                        <a:ln>
                          <a:noFill/>
                        </a:ln>
                      </wps:spPr>
                      <wps:txbx>
                        <w:txbxContent>
                          <w:p w14:paraId="4563DB07" w14:textId="255B074B" w:rsidR="00D25234" w:rsidRPr="00C00D8D" w:rsidRDefault="00D25234" w:rsidP="0031343A">
                            <w:pPr>
                              <w:pStyle w:val="a9"/>
                              <w:ind w:firstLine="184"/>
                              <w:rPr>
                                <w:noProof/>
                              </w:rPr>
                            </w:pPr>
                            <w:r>
                              <w:t xml:space="preserve">図 </w:t>
                            </w:r>
                            <w:fldSimple w:instr=" STYLEREF 1 \s ">
                              <w:r>
                                <w:rPr>
                                  <w:noProof/>
                                </w:rPr>
                                <w:t>3</w:t>
                              </w:r>
                            </w:fldSimple>
                            <w:r>
                              <w:t>.2.1.3</w:t>
                            </w:r>
                            <w:r>
                              <w:rPr>
                                <w:rFonts w:hint="eastAsia"/>
                              </w:rPr>
                              <w:t xml:space="preserve">　インストールの手順</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EA5D0" id="テキスト ボックス 104" o:spid="_x0000_s1046" type="#_x0000_t202" style="position:absolute;left:0;text-align:left;margin-left:0;margin-top:331.15pt;width:395.4pt;height:24.4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" stroked="f">
                <v:textbox inset="0,0,0,0">
                  <w:txbxContent>
                    <w:p w14:paraId="4563DB07" w14:textId="255B074B" w:rsidR="00D25234" w:rsidRPr="00C00D8D" w:rsidRDefault="00D25234" w:rsidP="0031343A">
                      <w:pPr>
                        <w:pStyle w:val="a9"/>
                        <w:ind w:firstLine="184"/>
                        <w:rPr>
                          <w:noProof/>
                        </w:rPr>
                      </w:pPr>
                      <w:r>
                        <w:t xml:space="preserve">図 </w:t>
                      </w:r>
                      <w:fldSimple w:instr=" STYLEREF 1 \s ">
                        <w:r>
                          <w:rPr>
                            <w:noProof/>
                          </w:rPr>
                          <w:t>3</w:t>
                        </w:r>
                      </w:fldSimple>
                      <w:r>
                        <w:t>.2.1.3</w:t>
                      </w:r>
                      <w:r>
                        <w:rPr>
                          <w:rFonts w:hint="eastAsia"/>
                        </w:rPr>
                        <w:t xml:space="preserve">　インストールの手順</w:t>
                      </w:r>
                    </w:p>
                  </w:txbxContent>
                </v:textbox>
                <w10:wrap type="topAndBottom" anchorx="margin"/>
              </v:shape>
            </w:pict>
          </mc:Fallback>
        </mc:AlternateContent>
      </w:r>
      <w:r w:rsidR="00D467CE">
        <w:rPr>
          <w:rFonts w:hint="eastAsia"/>
        </w:rPr>
        <w:t>手順②：</w:t>
      </w:r>
      <w:r w:rsidR="00720D53">
        <w:rPr>
          <w:rFonts w:hint="eastAsia"/>
        </w:rPr>
        <w:t>ダウ</w:t>
      </w:r>
      <w:r w:rsidR="009204B8">
        <w:rPr>
          <w:rFonts w:hint="eastAsia"/>
        </w:rPr>
        <w:t>ン</w:t>
      </w:r>
      <w:r w:rsidR="00720D53">
        <w:rPr>
          <w:rFonts w:hint="eastAsia"/>
        </w:rPr>
        <w:t>ロードした .exeファイルを実行</w:t>
      </w:r>
      <w:r w:rsidR="00A065D7">
        <w:rPr>
          <w:rFonts w:hint="eastAsia"/>
        </w:rPr>
        <w:t>し,設定はすべてデフォルトのまま以下の手順でインストールする</w:t>
      </w:r>
    </w:p>
    <w:p w14:paraId="50121784" w14:textId="77777777" w:rsidR="00B03AA4" w:rsidRDefault="00B03AA4" w:rsidP="00A065D7">
      <w:pPr>
        <w:ind w:firstLine="188"/>
      </w:pPr>
    </w:p>
    <w:p w14:paraId="25BF1EA7" w14:textId="58FBBDBC" w:rsidR="00A065D7" w:rsidRPr="00A065D7" w:rsidRDefault="00B03AA4" w:rsidP="00A065D7">
      <w:pPr>
        <w:ind w:firstLine="188"/>
      </w:pPr>
      <w:r>
        <w:rPr>
          <w:rFonts w:hint="eastAsia"/>
          <w:noProof/>
        </w:rPr>
        <mc:AlternateContent>
          <mc:Choice Requires="wpg">
            <w:drawing>
              <wp:anchor distT="0" distB="0" distL="114300" distR="114300" simplePos="0" relativeHeight="251624446" behindDoc="0" locked="0" layoutInCell="1" allowOverlap="1" wp14:anchorId="2CEC57B0" wp14:editId="1417A0B2">
                <wp:simplePos x="0" y="0"/>
                <wp:positionH relativeFrom="margin">
                  <wp:align>center</wp:align>
                </wp:positionH>
                <wp:positionV relativeFrom="paragraph">
                  <wp:posOffset>355828</wp:posOffset>
                </wp:positionV>
                <wp:extent cx="5255260" cy="2409190"/>
                <wp:effectExtent l="0" t="0" r="2540" b="0"/>
                <wp:wrapTopAndBottom/>
                <wp:docPr id="22" name="グループ化 22"/>
                <wp:cNvGraphicFramePr/>
                <a:graphic xmlns:a="http://schemas.openxmlformats.org/drawingml/2006/main">
                  <a:graphicData uri="http://schemas.microsoft.com/office/word/2010/wordprocessingGroup">
                    <wpg:wgp>
                      <wpg:cNvGrpSpPr/>
                      <wpg:grpSpPr>
                        <a:xfrm>
                          <a:off x="0" y="0"/>
                          <a:ext cx="5255260" cy="2409190"/>
                          <a:chOff x="0" y="1"/>
                          <a:chExt cx="5355230" cy="2504440"/>
                        </a:xfrm>
                      </wpg:grpSpPr>
                      <pic:pic xmlns:pic="http://schemas.openxmlformats.org/drawingml/2006/picture">
                        <pic:nvPicPr>
                          <pic:cNvPr id="21" name="図 2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3267986" y="1"/>
                            <a:ext cx="2087244" cy="2504440"/>
                          </a:xfrm>
                          <a:prstGeom prst="rect">
                            <a:avLst/>
                          </a:prstGeom>
                        </pic:spPr>
                      </pic:pic>
                      <pic:pic xmlns:pic="http://schemas.openxmlformats.org/drawingml/2006/picture">
                        <pic:nvPicPr>
                          <pic:cNvPr id="20" name="図 20"/>
                          <pic:cNvPicPr>
                            <a:picLocks noChangeAspect="1"/>
                          </pic:cNvPicPr>
                        </pic:nvPicPr>
                        <pic:blipFill rotWithShape="1">
                          <a:blip r:embed="rId52">
                            <a:extLst>
                              <a:ext uri="{28A0092B-C50C-407E-A947-70E740481C1C}">
                                <a14:useLocalDpi xmlns:a14="http://schemas.microsoft.com/office/drawing/2010/main" val="0"/>
                              </a:ext>
                            </a:extLst>
                          </a:blip>
                          <a:srcRect r="21292"/>
                          <a:stretch/>
                        </pic:blipFill>
                        <pic:spPr bwMode="auto">
                          <a:xfrm>
                            <a:off x="0" y="381662"/>
                            <a:ext cx="2567940" cy="17373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21472A2" id="グループ化 22" o:spid="_x0000_s1026" style="position:absolute;left:0;text-align:left;margin-left:0;margin-top:28pt;width:413.8pt;height:189.7pt;z-index:251624446;mso-position-horizontal:center;mso-position-horizontal-relative:margin" coordorigin="" coordsize="53552,2504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">
                <v:shape id="図 21" o:spid="_x0000_s1027" type="#_x0000_t75" style="position:absolute;left:32679;width:20873;height:2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">
                  <v:imagedata r:id="rId53" o:title=""/>
                  <v:path arrowok="t"/>
                </v:shape>
                <v:shape id="図 20" o:spid="_x0000_s1028" type="#_x0000_t75" style="position:absolute;top:3816;width:25679;height:1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">
                  <v:imagedata r:id="rId54" o:title="" cropright="13954f"/>
                  <v:path arrowok="t"/>
                </v:shape>
                <w10:wrap type="topAndBottom" anchorx="margin"/>
              </v:group>
            </w:pict>
          </mc:Fallback>
        </mc:AlternateContent>
      </w:r>
      <w:r w:rsidR="006072F4">
        <w:rPr>
          <w:noProof/>
        </w:rPr>
        <mc:AlternateContent>
          <mc:Choice Requires="wps">
            <w:drawing>
              <wp:anchor distT="0" distB="0" distL="114300" distR="114300" simplePos="0" relativeHeight="251641856" behindDoc="0" locked="0" layoutInCell="1" allowOverlap="1" wp14:anchorId="4D71D8AB" wp14:editId="5D498A05">
                <wp:simplePos x="0" y="0"/>
                <wp:positionH relativeFrom="column">
                  <wp:posOffset>578951</wp:posOffset>
                </wp:positionH>
                <wp:positionV relativeFrom="paragraph">
                  <wp:posOffset>1243086</wp:posOffset>
                </wp:positionV>
                <wp:extent cx="850790" cy="302150"/>
                <wp:effectExtent l="0" t="0" r="26035" b="22225"/>
                <wp:wrapNone/>
                <wp:docPr id="24" name="正方形/長方形 24"/>
                <wp:cNvGraphicFramePr/>
                <a:graphic xmlns:a="http://schemas.openxmlformats.org/drawingml/2006/main">
                  <a:graphicData uri="http://schemas.microsoft.com/office/word/2010/wordprocessingShape">
                    <wps:wsp>
                      <wps:cNvSpPr/>
                      <wps:spPr>
                        <a:xfrm>
                          <a:off x="0" y="0"/>
                          <a:ext cx="850790" cy="302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65242" id="正方形/長方形 24" o:spid="_x0000_s1026" style="position:absolute;left:0;text-align:left;margin-left:45.6pt;margin-top:97.9pt;width:67pt;height:23.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" filled="f" strokecolor="#c00000" strokeweight="1pt"/>
            </w:pict>
          </mc:Fallback>
        </mc:AlternateContent>
      </w:r>
      <w:r w:rsidR="00AA1006">
        <w:rPr>
          <w:rFonts w:hint="eastAsia"/>
          <w:noProof/>
        </w:rPr>
        <mc:AlternateContent>
          <mc:Choice Requires="wps">
            <w:drawing>
              <wp:anchor distT="0" distB="0" distL="114300" distR="114300" simplePos="0" relativeHeight="251639808" behindDoc="0" locked="0" layoutInCell="1" allowOverlap="1" wp14:anchorId="2B5A9392" wp14:editId="79971858">
                <wp:simplePos x="0" y="0"/>
                <wp:positionH relativeFrom="column">
                  <wp:posOffset>2807970</wp:posOffset>
                </wp:positionH>
                <wp:positionV relativeFrom="paragraph">
                  <wp:posOffset>1441754</wp:posOffset>
                </wp:positionV>
                <wp:extent cx="485029" cy="0"/>
                <wp:effectExtent l="0" t="76200" r="10795" b="95250"/>
                <wp:wrapNone/>
                <wp:docPr id="23" name="直線矢印コネクタ 23"/>
                <wp:cNvGraphicFramePr/>
                <a:graphic xmlns:a="http://schemas.openxmlformats.org/drawingml/2006/main">
                  <a:graphicData uri="http://schemas.microsoft.com/office/word/2010/wordprocessingShape">
                    <wps:wsp>
                      <wps:cNvCnPr/>
                      <wps:spPr>
                        <a:xfrm>
                          <a:off x="0" y="0"/>
                          <a:ext cx="485029" cy="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04FEB" id="直線矢印コネクタ 23" o:spid="_x0000_s1026" type="#_x0000_t32" style="position:absolute;left:0;text-align:left;margin-left:221.1pt;margin-top:113.5pt;width:38.2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" strokecolor="red" strokeweight="1.25pt">
                <v:stroke endarrow="block" joinstyle="miter"/>
              </v:shape>
            </w:pict>
          </mc:Fallback>
        </mc:AlternateContent>
      </w:r>
      <w:r w:rsidR="0031343A">
        <w:rPr>
          <w:noProof/>
        </w:rPr>
        <mc:AlternateContent>
          <mc:Choice Requires="wps">
            <w:drawing>
              <wp:anchor distT="0" distB="0" distL="114300" distR="114300" simplePos="0" relativeHeight="251792384" behindDoc="0" locked="0" layoutInCell="1" allowOverlap="1" wp14:anchorId="1C13C69A" wp14:editId="348DE2A1">
                <wp:simplePos x="0" y="0"/>
                <wp:positionH relativeFrom="column">
                  <wp:posOffset>142240</wp:posOffset>
                </wp:positionH>
                <wp:positionV relativeFrom="paragraph">
                  <wp:posOffset>2776855</wp:posOffset>
                </wp:positionV>
                <wp:extent cx="5255260" cy="635"/>
                <wp:effectExtent l="0" t="0" r="0" b="0"/>
                <wp:wrapTopAndBottom/>
                <wp:docPr id="120" name="テキスト ボックス 120"/>
                <wp:cNvGraphicFramePr/>
                <a:graphic xmlns:a="http://schemas.openxmlformats.org/drawingml/2006/main">
                  <a:graphicData uri="http://schemas.microsoft.com/office/word/2010/wordprocessingShape">
                    <wps:wsp>
                      <wps:cNvSpPr txBox="1"/>
                      <wps:spPr>
                        <a:xfrm>
                          <a:off x="0" y="0"/>
                          <a:ext cx="5255260" cy="635"/>
                        </a:xfrm>
                        <a:prstGeom prst="rect">
                          <a:avLst/>
                        </a:prstGeom>
                        <a:solidFill>
                          <a:prstClr val="white"/>
                        </a:solidFill>
                        <a:ln>
                          <a:noFill/>
                        </a:ln>
                      </wps:spPr>
                      <wps:txbx>
                        <w:txbxContent>
                          <w:p w14:paraId="2BB3493A" w14:textId="43070F67" w:rsidR="00D25234" w:rsidRPr="00A065A9" w:rsidRDefault="00D25234" w:rsidP="0031343A">
                            <w:pPr>
                              <w:pStyle w:val="a9"/>
                              <w:ind w:firstLine="184"/>
                              <w:rPr>
                                <w:noProof/>
                              </w:rPr>
                            </w:pPr>
                            <w:r>
                              <w:t xml:space="preserve">図 </w:t>
                            </w:r>
                            <w:fldSimple w:instr=" STYLEREF 1 \s ">
                              <w:r>
                                <w:rPr>
                                  <w:noProof/>
                                </w:rPr>
                                <w:t>3</w:t>
                              </w:r>
                            </w:fldSimple>
                            <w:r>
                              <w:t>.2.1.4</w:t>
                            </w:r>
                            <w:r w:rsidRPr="00616FD5">
                              <w:rPr>
                                <w:rFonts w:hint="eastAsia"/>
                              </w:rPr>
                              <w:t xml:space="preserve">　実行の手順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3C69A" id="テキスト ボックス 120" o:spid="_x0000_s1047" type="#_x0000_t202" style="position:absolute;left:0;text-align:left;margin-left:11.2pt;margin-top:218.65pt;width:413.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" stroked="f">
                <v:textbox style="mso-fit-shape-to-text:t" inset="0,0,0,0">
                  <w:txbxContent>
                    <w:p w14:paraId="2BB3493A" w14:textId="43070F67" w:rsidR="00D25234" w:rsidRPr="00A065A9" w:rsidRDefault="00D25234" w:rsidP="0031343A">
                      <w:pPr>
                        <w:pStyle w:val="a9"/>
                        <w:ind w:firstLine="184"/>
                        <w:rPr>
                          <w:noProof/>
                        </w:rPr>
                      </w:pPr>
                      <w:r>
                        <w:t xml:space="preserve">図 </w:t>
                      </w:r>
                      <w:fldSimple w:instr=" STYLEREF 1 \s ">
                        <w:r>
                          <w:rPr>
                            <w:noProof/>
                          </w:rPr>
                          <w:t>3</w:t>
                        </w:r>
                      </w:fldSimple>
                      <w:r>
                        <w:t>.2.1.4</w:t>
                      </w:r>
                      <w:r w:rsidRPr="00616FD5">
                        <w:rPr>
                          <w:rFonts w:hint="eastAsia"/>
                        </w:rPr>
                        <w:t xml:space="preserve">　実行の手順</w:t>
                      </w:r>
                    </w:p>
                  </w:txbxContent>
                </v:textbox>
                <w10:wrap type="topAndBottom"/>
              </v:shape>
            </w:pict>
          </mc:Fallback>
        </mc:AlternateContent>
      </w:r>
      <w:r w:rsidR="00D467CE">
        <w:rPr>
          <w:rFonts w:hint="eastAsia"/>
        </w:rPr>
        <w:t>手順③：</w:t>
      </w:r>
      <w:r w:rsidR="00A065D7">
        <w:t>Windowsのスタート</w:t>
      </w:r>
      <w:r w:rsidR="00A065D7">
        <w:rPr>
          <w:rFonts w:hint="eastAsia"/>
        </w:rPr>
        <w:t>メニューから</w:t>
      </w:r>
      <w:r w:rsidR="00A065D7">
        <w:t>，</w:t>
      </w:r>
      <w:r w:rsidR="00A065D7">
        <w:rPr>
          <w:rFonts w:hint="eastAsia"/>
        </w:rPr>
        <w:t>「Arduino</w:t>
      </w:r>
      <w:r w:rsidR="00A065D7">
        <w:t>」をクリックして起動</w:t>
      </w:r>
      <w:r w:rsidR="00A065D7">
        <w:rPr>
          <w:rFonts w:hint="eastAsia"/>
        </w:rPr>
        <w:t>できれば完了</w:t>
      </w:r>
    </w:p>
    <w:p w14:paraId="5C87DD9C" w14:textId="11996C9B" w:rsidR="00711834" w:rsidRDefault="009204B8" w:rsidP="009204B8">
      <w:pPr>
        <w:widowControl/>
        <w:spacing w:line="240" w:lineRule="auto"/>
        <w:ind w:firstLineChars="0" w:firstLine="0"/>
        <w:jc w:val="left"/>
      </w:pPr>
      <w:r>
        <w:br w:type="page"/>
      </w:r>
    </w:p>
    <w:p w14:paraId="0A6862B9" w14:textId="4A970193" w:rsidR="00105E7C" w:rsidRDefault="00105E7C" w:rsidP="00105E7C">
      <w:pPr>
        <w:pStyle w:val="3"/>
      </w:pPr>
      <w:bookmarkStart w:id="25" w:name="_Toc97034638"/>
      <w:r>
        <w:rPr>
          <w:rFonts w:hint="eastAsia"/>
        </w:rPr>
        <w:lastRenderedPageBreak/>
        <w:t>Arduino</w:t>
      </w:r>
      <w:r>
        <w:rPr>
          <w:rFonts w:hint="eastAsia"/>
        </w:rPr>
        <w:t>の環境構築</w:t>
      </w:r>
      <w:bookmarkEnd w:id="25"/>
    </w:p>
    <w:p w14:paraId="4CAB442F" w14:textId="4952FB8A" w:rsidR="00105E7C" w:rsidRDefault="00105E7C" w:rsidP="00E80395">
      <w:pPr>
        <w:ind w:firstLineChars="200" w:firstLine="376"/>
      </w:pPr>
      <w:r>
        <w:rPr>
          <w:rFonts w:hint="eastAsia"/>
        </w:rPr>
        <w:t>プログラムを書き込む際,利用する</w:t>
      </w:r>
      <w:r w:rsidR="00E80395">
        <w:rPr>
          <w:rFonts w:hint="eastAsia"/>
        </w:rPr>
        <w:t>「</w:t>
      </w:r>
      <w:r>
        <w:rPr>
          <w:rFonts w:hint="eastAsia"/>
        </w:rPr>
        <w:t>ボード</w:t>
      </w:r>
      <w:r w:rsidR="00E80395">
        <w:rPr>
          <w:rFonts w:hint="eastAsia"/>
        </w:rPr>
        <w:t>」</w:t>
      </w:r>
      <w:r>
        <w:rPr>
          <w:rFonts w:hint="eastAsia"/>
        </w:rPr>
        <w:t>と</w:t>
      </w:r>
      <w:r w:rsidR="00E80395">
        <w:rPr>
          <w:rFonts w:hint="eastAsia"/>
        </w:rPr>
        <w:t>「シリアルポート」を選択する必要がある.</w:t>
      </w:r>
    </w:p>
    <w:p w14:paraId="35261492" w14:textId="759162FC" w:rsidR="00E80395" w:rsidRPr="006072F4" w:rsidRDefault="00D25234" w:rsidP="006072F4">
      <w:pPr>
        <w:ind w:firstLine="188"/>
      </w:pPr>
      <w:r>
        <w:rPr>
          <w:noProof/>
        </w:rPr>
        <mc:AlternateContent>
          <mc:Choice Requires="wps">
            <w:drawing>
              <wp:anchor distT="0" distB="0" distL="114300" distR="114300" simplePos="0" relativeHeight="251794432" behindDoc="0" locked="0" layoutInCell="1" allowOverlap="1" wp14:anchorId="2D5AB812" wp14:editId="2030006A">
                <wp:simplePos x="0" y="0"/>
                <wp:positionH relativeFrom="margin">
                  <wp:align>right</wp:align>
                </wp:positionH>
                <wp:positionV relativeFrom="paragraph">
                  <wp:posOffset>2965966</wp:posOffset>
                </wp:positionV>
                <wp:extent cx="5400040" cy="635"/>
                <wp:effectExtent l="0" t="0" r="0" b="0"/>
                <wp:wrapTopAndBottom/>
                <wp:docPr id="125" name="テキスト ボックス 1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C8BB2" w14:textId="30778EA4" w:rsidR="00D25234" w:rsidRPr="00516684" w:rsidRDefault="00D25234" w:rsidP="0031343A">
                            <w:pPr>
                              <w:pStyle w:val="a9"/>
                              <w:ind w:firstLine="184"/>
                              <w:rPr>
                                <w:noProof/>
                              </w:rPr>
                            </w:pPr>
                            <w:r>
                              <w:t xml:space="preserve">図 </w:t>
                            </w:r>
                            <w:fldSimple w:instr=" STYLEREF 1 \s ">
                              <w:r>
                                <w:rPr>
                                  <w:noProof/>
                                </w:rPr>
                                <w:t>3</w:t>
                              </w:r>
                            </w:fldSimple>
                            <w:r>
                              <w:t>.2.2.1</w:t>
                            </w:r>
                            <w:r>
                              <w:rPr>
                                <w:rFonts w:hint="eastAsia"/>
                              </w:rPr>
                              <w:t xml:space="preserve">　</w:t>
                            </w:r>
                            <w:r w:rsidRPr="007F5340">
                              <w:rPr>
                                <w:rFonts w:hint="eastAsia"/>
                              </w:rPr>
                              <w:t>ボードの選択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AB812" id="テキスト ボックス 125" o:spid="_x0000_s1048" type="#_x0000_t202" style="position:absolute;left:0;text-align:left;margin-left:374pt;margin-top:233.55pt;width:425.2pt;height:.05pt;z-index:251794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" stroked="f">
                <v:textbox style="mso-fit-shape-to-text:t" inset="0,0,0,0">
                  <w:txbxContent>
                    <w:p w14:paraId="3ECC8BB2" w14:textId="30778EA4" w:rsidR="00D25234" w:rsidRPr="00516684" w:rsidRDefault="00D25234" w:rsidP="0031343A">
                      <w:pPr>
                        <w:pStyle w:val="a9"/>
                        <w:ind w:firstLine="184"/>
                        <w:rPr>
                          <w:noProof/>
                        </w:rPr>
                      </w:pPr>
                      <w:r>
                        <w:t xml:space="preserve">図 </w:t>
                      </w:r>
                      <w:fldSimple w:instr=" STYLEREF 1 \s ">
                        <w:r>
                          <w:rPr>
                            <w:noProof/>
                          </w:rPr>
                          <w:t>3</w:t>
                        </w:r>
                      </w:fldSimple>
                      <w:r>
                        <w:t>.2.2.1</w:t>
                      </w:r>
                      <w:r>
                        <w:rPr>
                          <w:rFonts w:hint="eastAsia"/>
                        </w:rPr>
                        <w:t xml:space="preserve">　</w:t>
                      </w:r>
                      <w:r w:rsidRPr="007F5340">
                        <w:rPr>
                          <w:rFonts w:hint="eastAsia"/>
                        </w:rPr>
                        <w:t>ボードの選択</w:t>
                      </w:r>
                    </w:p>
                  </w:txbxContent>
                </v:textbox>
                <w10:wrap type="topAndBottom" anchorx="margin"/>
              </v:shape>
            </w:pict>
          </mc:Fallback>
        </mc:AlternateContent>
      </w:r>
      <w:r>
        <w:rPr>
          <w:rFonts w:hint="eastAsia"/>
          <w:noProof/>
        </w:rPr>
        <w:drawing>
          <wp:anchor distT="0" distB="0" distL="114300" distR="114300" simplePos="0" relativeHeight="251643904" behindDoc="0" locked="0" layoutInCell="1" allowOverlap="1" wp14:anchorId="2EF377B2" wp14:editId="0F986DF4">
            <wp:simplePos x="0" y="0"/>
            <wp:positionH relativeFrom="margin">
              <wp:align>center</wp:align>
            </wp:positionH>
            <wp:positionV relativeFrom="paragraph">
              <wp:posOffset>317920</wp:posOffset>
            </wp:positionV>
            <wp:extent cx="4986068" cy="2530094"/>
            <wp:effectExtent l="0" t="0" r="5080" b="381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053000151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86068" cy="2530094"/>
                    </a:xfrm>
                    <a:prstGeom prst="rect">
                      <a:avLst/>
                    </a:prstGeom>
                  </pic:spPr>
                </pic:pic>
              </a:graphicData>
            </a:graphic>
            <wp14:sizeRelH relativeFrom="margin">
              <wp14:pctWidth>0</wp14:pctWidth>
            </wp14:sizeRelH>
            <wp14:sizeRelV relativeFrom="margin">
              <wp14:pctHeight>0</wp14:pctHeight>
            </wp14:sizeRelV>
          </wp:anchor>
        </w:drawing>
      </w:r>
      <w:r w:rsidR="00E80395">
        <w:rPr>
          <w:rFonts w:hint="eastAsia"/>
        </w:rPr>
        <w:t>手順①：Arduinoのメニューバーから「ツール」→「ボード」→「Arduino Leonardo」を選択する</w:t>
      </w:r>
    </w:p>
    <w:p w14:paraId="34D2829B" w14:textId="536B2A78" w:rsidR="00D25234" w:rsidRDefault="00D25234" w:rsidP="00E80395">
      <w:pPr>
        <w:ind w:firstLine="188"/>
        <w:rPr>
          <w:noProof/>
        </w:rPr>
      </w:pPr>
    </w:p>
    <w:p w14:paraId="4F6CD963" w14:textId="20136BFC" w:rsidR="002F35EC" w:rsidRPr="00D25234" w:rsidRDefault="00D25234" w:rsidP="00105E7C">
      <w:pPr>
        <w:ind w:firstLine="188"/>
        <w:rPr>
          <w:rFonts w:hint="eastAsia"/>
        </w:rPr>
      </w:pPr>
      <w:r>
        <w:rPr>
          <w:rFonts w:hint="eastAsia"/>
          <w:noProof/>
        </w:rPr>
        <w:drawing>
          <wp:anchor distT="0" distB="0" distL="114300" distR="114300" simplePos="0" relativeHeight="251644928" behindDoc="0" locked="0" layoutInCell="1" allowOverlap="1" wp14:anchorId="47A721B4" wp14:editId="013CCD69">
            <wp:simplePos x="0" y="0"/>
            <wp:positionH relativeFrom="margin">
              <wp:align>center</wp:align>
            </wp:positionH>
            <wp:positionV relativeFrom="paragraph">
              <wp:posOffset>706288</wp:posOffset>
            </wp:positionV>
            <wp:extent cx="4753610" cy="2186305"/>
            <wp:effectExtent l="0" t="0" r="8890" b="4445"/>
            <wp:wrapTopAndBottom/>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0529230350.jpg"/>
                    <pic:cNvPicPr/>
                  </pic:nvPicPr>
                  <pic:blipFill rotWithShape="1">
                    <a:blip r:embed="rId56">
                      <a:extLst>
                        <a:ext uri="{28A0092B-C50C-407E-A947-70E740481C1C}">
                          <a14:useLocalDpi xmlns:a14="http://schemas.microsoft.com/office/drawing/2010/main" val="0"/>
                        </a:ext>
                      </a:extLst>
                    </a:blip>
                    <a:srcRect t="8820" b="10028"/>
                    <a:stretch/>
                  </pic:blipFill>
                  <pic:spPr bwMode="auto">
                    <a:xfrm>
                      <a:off x="0" y="0"/>
                      <a:ext cx="4753610" cy="2186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43A">
        <w:rPr>
          <w:noProof/>
        </w:rPr>
        <mc:AlternateContent>
          <mc:Choice Requires="wps">
            <w:drawing>
              <wp:anchor distT="0" distB="0" distL="114300" distR="114300" simplePos="0" relativeHeight="251796480" behindDoc="0" locked="0" layoutInCell="1" allowOverlap="1" wp14:anchorId="7F910142" wp14:editId="5CA26614">
                <wp:simplePos x="0" y="0"/>
                <wp:positionH relativeFrom="column">
                  <wp:posOffset>318770</wp:posOffset>
                </wp:positionH>
                <wp:positionV relativeFrom="paragraph">
                  <wp:posOffset>2955290</wp:posOffset>
                </wp:positionV>
                <wp:extent cx="4753610" cy="635"/>
                <wp:effectExtent l="0" t="0" r="0" b="0"/>
                <wp:wrapTopAndBottom/>
                <wp:docPr id="132" name="テキスト ボックス 132"/>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14:paraId="57B608BE" w14:textId="44FA9233" w:rsidR="00D25234" w:rsidRPr="00B51C6A" w:rsidRDefault="00D25234" w:rsidP="0031343A">
                            <w:pPr>
                              <w:pStyle w:val="a9"/>
                              <w:ind w:firstLine="184"/>
                              <w:rPr>
                                <w:noProof/>
                              </w:rPr>
                            </w:pPr>
                            <w:r>
                              <w:t xml:space="preserve">図 </w:t>
                            </w:r>
                            <w:fldSimple w:instr=" STYLEREF 1 \s ">
                              <w:r>
                                <w:rPr>
                                  <w:noProof/>
                                </w:rPr>
                                <w:t>3</w:t>
                              </w:r>
                            </w:fldSimple>
                            <w:r>
                              <w:t>.2.2.2</w:t>
                            </w:r>
                            <w:r>
                              <w:rPr>
                                <w:rFonts w:hint="eastAsia"/>
                              </w:rPr>
                              <w:t xml:space="preserve">　</w:t>
                            </w:r>
                            <w:r w:rsidRPr="00504050">
                              <w:rPr>
                                <w:rFonts w:hint="eastAsia"/>
                              </w:rPr>
                              <w:t>シリアルポートの選択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10142" id="テキスト ボックス 132" o:spid="_x0000_s1049" type="#_x0000_t202" style="position:absolute;left:0;text-align:left;margin-left:25.1pt;margin-top:232.7pt;width:374.3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" stroked="f">
                <v:textbox style="mso-fit-shape-to-text:t" inset="0,0,0,0">
                  <w:txbxContent>
                    <w:p w14:paraId="57B608BE" w14:textId="44FA9233" w:rsidR="00D25234" w:rsidRPr="00B51C6A" w:rsidRDefault="00D25234" w:rsidP="0031343A">
                      <w:pPr>
                        <w:pStyle w:val="a9"/>
                        <w:ind w:firstLine="184"/>
                        <w:rPr>
                          <w:noProof/>
                        </w:rPr>
                      </w:pPr>
                      <w:r>
                        <w:t xml:space="preserve">図 </w:t>
                      </w:r>
                      <w:fldSimple w:instr=" STYLEREF 1 \s ">
                        <w:r>
                          <w:rPr>
                            <w:noProof/>
                          </w:rPr>
                          <w:t>3</w:t>
                        </w:r>
                      </w:fldSimple>
                      <w:r>
                        <w:t>.2.2.2</w:t>
                      </w:r>
                      <w:r>
                        <w:rPr>
                          <w:rFonts w:hint="eastAsia"/>
                        </w:rPr>
                        <w:t xml:space="preserve">　</w:t>
                      </w:r>
                      <w:r w:rsidRPr="00504050">
                        <w:rPr>
                          <w:rFonts w:hint="eastAsia"/>
                        </w:rPr>
                        <w:t>シリアルポートの選択</w:t>
                      </w:r>
                    </w:p>
                  </w:txbxContent>
                </v:textbox>
                <w10:wrap type="topAndBottom"/>
              </v:shape>
            </w:pict>
          </mc:Fallback>
        </mc:AlternateContent>
      </w:r>
      <w:r w:rsidR="00E80395">
        <w:rPr>
          <w:rFonts w:hint="eastAsia"/>
          <w:noProof/>
        </w:rPr>
        <w:t>手順②：</w:t>
      </w:r>
      <w:r w:rsidR="00E80395">
        <w:rPr>
          <w:rFonts w:hint="eastAsia"/>
        </w:rPr>
        <w:t>Arduinoのメニューバーから「ツール」→「シリアルポート」→「COM6（Arduino Leonardo）」を選択する.</w:t>
      </w:r>
    </w:p>
    <w:p w14:paraId="119B2303" w14:textId="58A0058B" w:rsidR="006F11E1" w:rsidRPr="00D25234" w:rsidRDefault="00E80395" w:rsidP="00D25234">
      <w:pPr>
        <w:ind w:firstLine="188"/>
        <w:rPr>
          <w:rFonts w:hint="eastAsia"/>
        </w:rPr>
      </w:pPr>
      <w:r>
        <w:rPr>
          <w:rFonts w:hint="eastAsia"/>
        </w:rPr>
        <w:t>以上で,Arduino</w:t>
      </w:r>
      <w:r>
        <w:t xml:space="preserve"> Beetle</w:t>
      </w:r>
      <w:r w:rsidR="002F35EC">
        <w:rPr>
          <w:rFonts w:hint="eastAsia"/>
        </w:rPr>
        <w:t>にプログラムを書き込むことが可能となる.</w:t>
      </w:r>
    </w:p>
    <w:p w14:paraId="21D0F70B" w14:textId="28697AC3" w:rsidR="00DB373C" w:rsidRDefault="004E02AE" w:rsidP="00660458">
      <w:pPr>
        <w:pStyle w:val="2"/>
      </w:pPr>
      <w:bookmarkStart w:id="26" w:name="_Toc97034639"/>
      <w:r w:rsidRPr="004E02AE">
        <w:rPr>
          <w:rFonts w:hint="eastAsia"/>
        </w:rPr>
        <w:lastRenderedPageBreak/>
        <w:t>キー割り当てのアプリケーション開発</w:t>
      </w:r>
      <w:bookmarkEnd w:id="26"/>
    </w:p>
    <w:p w14:paraId="26E189C9" w14:textId="71F72603" w:rsidR="00AA1006" w:rsidRPr="00AA1006" w:rsidRDefault="00AA1006" w:rsidP="00AA1006">
      <w:pPr>
        <w:ind w:firstLine="188"/>
      </w:pPr>
      <w:r w:rsidRPr="00AA1006">
        <w:rPr>
          <w:rFonts w:hint="eastAsia"/>
        </w:rPr>
        <w:t xml:space="preserve">　本来プログラミングでしかキーの登録をすることができないため</w:t>
      </w:r>
      <w:r w:rsidRPr="00AA1006">
        <w:t>,</w:t>
      </w:r>
      <w:r w:rsidR="002F35EC">
        <w:rPr>
          <w:rFonts w:hint="eastAsia"/>
        </w:rPr>
        <w:t>プログラミングの知識が全くない人でも</w:t>
      </w:r>
      <w:r w:rsidRPr="00AA1006">
        <w:t>キーを割り当てられるようなアプリケーションをJavaで作成する.</w:t>
      </w:r>
    </w:p>
    <w:p w14:paraId="190A4CA2" w14:textId="3A2445B4" w:rsidR="00AA1006" w:rsidRPr="00D80785" w:rsidRDefault="00AA1006" w:rsidP="00D80785">
      <w:pPr>
        <w:spacing w:line="276" w:lineRule="auto"/>
        <w:ind w:firstLine="184"/>
        <w:jc w:val="center"/>
        <w:rPr>
          <w:rFonts w:eastAsiaTheme="minorHAnsi"/>
          <w:b/>
        </w:rPr>
      </w:pPr>
      <w:r w:rsidRPr="00D80785">
        <w:rPr>
          <w:rFonts w:eastAsiaTheme="minorHAnsi" w:hint="eastAsia"/>
          <w:b/>
        </w:rPr>
        <w:t>表</w:t>
      </w:r>
      <w:r w:rsidR="00105E7C" w:rsidRPr="00D80785">
        <w:rPr>
          <w:rFonts w:eastAsiaTheme="minorHAnsi" w:hint="eastAsia"/>
          <w:b/>
        </w:rPr>
        <w:t xml:space="preserve"> </w:t>
      </w:r>
      <w:r w:rsidR="00104072">
        <w:rPr>
          <w:rFonts w:eastAsiaTheme="minorHAnsi" w:hint="eastAsia"/>
          <w:b/>
        </w:rPr>
        <w:t>3.3.1</w:t>
      </w:r>
      <w:r w:rsidR="00105E7C" w:rsidRPr="00D80785">
        <w:rPr>
          <w:rFonts w:eastAsiaTheme="minorHAnsi" w:hint="eastAsia"/>
          <w:b/>
        </w:rPr>
        <w:t xml:space="preserve">　</w:t>
      </w:r>
      <w:r w:rsidRPr="00D80785">
        <w:rPr>
          <w:rFonts w:eastAsiaTheme="minorHAnsi" w:hint="eastAsia"/>
          <w:b/>
        </w:rPr>
        <w:t>ソフトウェア開発環境</w:t>
      </w:r>
    </w:p>
    <w:tbl>
      <w:tblPr>
        <w:tblStyle w:val="ae"/>
        <w:tblW w:w="0" w:type="auto"/>
        <w:jc w:val="center"/>
        <w:tblLook w:val="04A0" w:firstRow="1" w:lastRow="0" w:firstColumn="1" w:lastColumn="0" w:noHBand="0" w:noVBand="1"/>
      </w:tblPr>
      <w:tblGrid>
        <w:gridCol w:w="1242"/>
        <w:gridCol w:w="1701"/>
      </w:tblGrid>
      <w:tr w:rsidR="00AA1006" w:rsidRPr="00AA1006" w14:paraId="370757A5" w14:textId="77777777" w:rsidTr="00D80785">
        <w:trPr>
          <w:jc w:val="center"/>
        </w:trPr>
        <w:tc>
          <w:tcPr>
            <w:tcW w:w="1242" w:type="dxa"/>
            <w:shd w:val="clear" w:color="auto" w:fill="E8E8E8"/>
          </w:tcPr>
          <w:p w14:paraId="3B2A9C9F" w14:textId="77777777" w:rsidR="00AA1006" w:rsidRPr="00AA1006" w:rsidRDefault="00AA1006" w:rsidP="001C1F3A">
            <w:pPr>
              <w:ind w:firstLine="188"/>
              <w:rPr>
                <w:rFonts w:eastAsiaTheme="minorHAnsi"/>
              </w:rPr>
            </w:pPr>
            <w:r w:rsidRPr="00AA1006">
              <w:rPr>
                <w:rFonts w:eastAsiaTheme="minorHAnsi" w:hint="eastAsia"/>
              </w:rPr>
              <w:t>開発環境</w:t>
            </w:r>
          </w:p>
        </w:tc>
        <w:tc>
          <w:tcPr>
            <w:tcW w:w="1701" w:type="dxa"/>
            <w:shd w:val="clear" w:color="auto" w:fill="E8E8E8"/>
          </w:tcPr>
          <w:p w14:paraId="6CC75B52" w14:textId="77777777" w:rsidR="00AA1006" w:rsidRPr="00AA1006" w:rsidRDefault="00AA1006" w:rsidP="001C1F3A">
            <w:pPr>
              <w:ind w:firstLine="188"/>
              <w:rPr>
                <w:rFonts w:eastAsiaTheme="minorHAnsi"/>
              </w:rPr>
            </w:pPr>
            <w:r w:rsidRPr="00AA1006">
              <w:rPr>
                <w:rFonts w:eastAsiaTheme="minorHAnsi" w:hint="eastAsia"/>
              </w:rPr>
              <w:t>ソフトウェア</w:t>
            </w:r>
          </w:p>
        </w:tc>
      </w:tr>
      <w:tr w:rsidR="00AA1006" w:rsidRPr="00AA1006" w14:paraId="1B1B2ECE" w14:textId="77777777" w:rsidTr="001C1F3A">
        <w:trPr>
          <w:jc w:val="center"/>
        </w:trPr>
        <w:tc>
          <w:tcPr>
            <w:tcW w:w="1242" w:type="dxa"/>
            <w:shd w:val="clear" w:color="auto" w:fill="E8E8E8"/>
          </w:tcPr>
          <w:p w14:paraId="2FBA1C59" w14:textId="77777777" w:rsidR="00AA1006" w:rsidRPr="00AA1006" w:rsidRDefault="00AA1006" w:rsidP="001C1F3A">
            <w:pPr>
              <w:ind w:firstLine="188"/>
              <w:rPr>
                <w:rFonts w:eastAsiaTheme="minorHAnsi"/>
              </w:rPr>
            </w:pPr>
            <w:r w:rsidRPr="00AA1006">
              <w:rPr>
                <w:rFonts w:eastAsiaTheme="minorHAnsi" w:hint="eastAsia"/>
              </w:rPr>
              <w:t>OS</w:t>
            </w:r>
          </w:p>
        </w:tc>
        <w:tc>
          <w:tcPr>
            <w:tcW w:w="1701" w:type="dxa"/>
          </w:tcPr>
          <w:p w14:paraId="11DE6025" w14:textId="77777777" w:rsidR="00AA1006" w:rsidRPr="00AA1006" w:rsidRDefault="00AA1006" w:rsidP="001C1F3A">
            <w:pPr>
              <w:ind w:firstLine="188"/>
              <w:rPr>
                <w:rFonts w:eastAsiaTheme="minorHAnsi"/>
              </w:rPr>
            </w:pPr>
            <w:r w:rsidRPr="00AA1006">
              <w:rPr>
                <w:rFonts w:eastAsiaTheme="minorHAnsi" w:hint="eastAsia"/>
              </w:rPr>
              <w:t>Windows10</w:t>
            </w:r>
          </w:p>
        </w:tc>
      </w:tr>
      <w:tr w:rsidR="00AA1006" w:rsidRPr="00AA1006" w14:paraId="48BFD940" w14:textId="77777777" w:rsidTr="001C1F3A">
        <w:trPr>
          <w:jc w:val="center"/>
        </w:trPr>
        <w:tc>
          <w:tcPr>
            <w:tcW w:w="1242" w:type="dxa"/>
            <w:shd w:val="clear" w:color="auto" w:fill="E8E8E8"/>
          </w:tcPr>
          <w:p w14:paraId="7CDF539F" w14:textId="77777777" w:rsidR="00AA1006" w:rsidRPr="00AA1006" w:rsidRDefault="00AA1006" w:rsidP="001C1F3A">
            <w:pPr>
              <w:ind w:firstLine="188"/>
              <w:rPr>
                <w:rFonts w:eastAsiaTheme="minorHAnsi"/>
              </w:rPr>
            </w:pPr>
            <w:r w:rsidRPr="00AA1006">
              <w:rPr>
                <w:rFonts w:eastAsiaTheme="minorHAnsi" w:hint="eastAsia"/>
              </w:rPr>
              <w:t>言語</w:t>
            </w:r>
          </w:p>
        </w:tc>
        <w:tc>
          <w:tcPr>
            <w:tcW w:w="1701" w:type="dxa"/>
          </w:tcPr>
          <w:p w14:paraId="1E980335" w14:textId="77777777" w:rsidR="00AA1006" w:rsidRPr="00AA1006" w:rsidRDefault="00AA1006" w:rsidP="001C1F3A">
            <w:pPr>
              <w:ind w:firstLine="188"/>
              <w:rPr>
                <w:rFonts w:eastAsiaTheme="minorHAnsi"/>
              </w:rPr>
            </w:pPr>
            <w:r w:rsidRPr="00AA1006">
              <w:rPr>
                <w:rFonts w:eastAsiaTheme="minorHAnsi" w:hint="eastAsia"/>
              </w:rPr>
              <w:t>Java</w:t>
            </w:r>
          </w:p>
        </w:tc>
      </w:tr>
    </w:tbl>
    <w:p w14:paraId="113B6454" w14:textId="5DB4949F" w:rsidR="00DB373C" w:rsidRDefault="00DB373C" w:rsidP="00904B62">
      <w:pPr>
        <w:ind w:firstLineChars="0" w:firstLine="0"/>
      </w:pPr>
    </w:p>
    <w:p w14:paraId="73B67A37" w14:textId="2073045C" w:rsidR="006072F4" w:rsidRDefault="006072F4">
      <w:pPr>
        <w:widowControl/>
        <w:spacing w:line="240" w:lineRule="auto"/>
        <w:ind w:firstLineChars="0" w:firstLine="0"/>
        <w:jc w:val="left"/>
      </w:pPr>
      <w:r>
        <w:br w:type="page"/>
      </w:r>
    </w:p>
    <w:p w14:paraId="777B02F4" w14:textId="77777777" w:rsidR="00C54B51" w:rsidRDefault="00C54B51" w:rsidP="00904B62">
      <w:pPr>
        <w:ind w:firstLineChars="0" w:firstLine="0"/>
      </w:pPr>
    </w:p>
    <w:p w14:paraId="5066C0C8" w14:textId="276E33C1" w:rsidR="00B040A7" w:rsidRDefault="002A38D4" w:rsidP="00D8278A">
      <w:pPr>
        <w:pStyle w:val="1"/>
      </w:pPr>
      <w:bookmarkStart w:id="27" w:name="_Toc97034640"/>
      <w:r>
        <w:rPr>
          <w:rFonts w:hint="eastAsia"/>
        </w:rPr>
        <w:t>開発概要</w:t>
      </w:r>
      <w:bookmarkEnd w:id="27"/>
    </w:p>
    <w:p w14:paraId="24A6C083" w14:textId="758FFBE5" w:rsidR="002E6A04" w:rsidRDefault="002A38D4" w:rsidP="002E6A04">
      <w:pPr>
        <w:pStyle w:val="2"/>
      </w:pPr>
      <w:bookmarkStart w:id="28" w:name="_Toc97034641"/>
      <w:r>
        <w:rPr>
          <w:rFonts w:hint="eastAsia"/>
        </w:rPr>
        <w:t>通信の仕様</w:t>
      </w:r>
      <w:bookmarkEnd w:id="28"/>
    </w:p>
    <w:p w14:paraId="35787957" w14:textId="56F177E1" w:rsidR="00134347" w:rsidRDefault="0031343A" w:rsidP="002A38D4">
      <w:pPr>
        <w:ind w:firstLine="188"/>
        <w:rPr>
          <w:rFonts w:ascii="Times New Roman" w:eastAsia="ＭＳ 明朝" w:hAnsi="Times New Roman"/>
          <w:noProof/>
        </w:rPr>
      </w:pPr>
      <w:r>
        <w:rPr>
          <w:noProof/>
        </w:rPr>
        <mc:AlternateContent>
          <mc:Choice Requires="wps">
            <w:drawing>
              <wp:anchor distT="0" distB="0" distL="114300" distR="114300" simplePos="0" relativeHeight="251798528" behindDoc="0" locked="0" layoutInCell="1" allowOverlap="1" wp14:anchorId="0890E29C" wp14:editId="4E35B608">
                <wp:simplePos x="0" y="0"/>
                <wp:positionH relativeFrom="column">
                  <wp:posOffset>129540</wp:posOffset>
                </wp:positionH>
                <wp:positionV relativeFrom="paragraph">
                  <wp:posOffset>3020695</wp:posOffset>
                </wp:positionV>
                <wp:extent cx="5361305" cy="635"/>
                <wp:effectExtent l="0" t="0" r="0" b="0"/>
                <wp:wrapTopAndBottom/>
                <wp:docPr id="133" name="テキスト ボックス 133"/>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14:paraId="1B051BDA" w14:textId="69A676DB" w:rsidR="00D25234" w:rsidRPr="00F36326" w:rsidRDefault="00D25234" w:rsidP="0031343A">
                            <w:pPr>
                              <w:pStyle w:val="a9"/>
                              <w:ind w:firstLine="184"/>
                              <w:rPr>
                                <w:noProof/>
                              </w:rPr>
                            </w:pPr>
                            <w:r>
                              <w:t xml:space="preserve">図 </w:t>
                            </w:r>
                            <w:fldSimple w:instr=" STYLEREF 1 \s ">
                              <w:r>
                                <w:rPr>
                                  <w:noProof/>
                                </w:rPr>
                                <w:t>4</w:t>
                              </w:r>
                            </w:fldSimple>
                            <w:r>
                              <w:t>.</w:t>
                            </w:r>
                            <w:fldSimple w:instr=" SEQ 図 \* ARABIC \s 1 ">
                              <w:r>
                                <w:rPr>
                                  <w:noProof/>
                                </w:rPr>
                                <w:t>1</w:t>
                              </w:r>
                            </w:fldSimple>
                            <w:r>
                              <w:t>.1</w:t>
                            </w:r>
                            <w:r>
                              <w:rPr>
                                <w:rFonts w:hint="eastAsia"/>
                              </w:rPr>
                              <w:t xml:space="preserve">　</w:t>
                            </w:r>
                            <w:r w:rsidRPr="005178E3">
                              <w:t>PCとキーボードの通信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0E29C" id="テキスト ボックス 133" o:spid="_x0000_s1050" type="#_x0000_t202" style="position:absolute;left:0;text-align:left;margin-left:10.2pt;margin-top:237.85pt;width:422.1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" stroked="f">
                <v:textbox style="mso-fit-shape-to-text:t" inset="0,0,0,0">
                  <w:txbxContent>
                    <w:p w14:paraId="1B051BDA" w14:textId="69A676DB" w:rsidR="00D25234" w:rsidRPr="00F36326" w:rsidRDefault="00D25234" w:rsidP="0031343A">
                      <w:pPr>
                        <w:pStyle w:val="a9"/>
                        <w:ind w:firstLine="184"/>
                        <w:rPr>
                          <w:noProof/>
                        </w:rPr>
                      </w:pPr>
                      <w:r>
                        <w:t xml:space="preserve">図 </w:t>
                      </w:r>
                      <w:fldSimple w:instr=" STYLEREF 1 \s ">
                        <w:r>
                          <w:rPr>
                            <w:noProof/>
                          </w:rPr>
                          <w:t>4</w:t>
                        </w:r>
                      </w:fldSimple>
                      <w:r>
                        <w:t>.</w:t>
                      </w:r>
                      <w:fldSimple w:instr=" SEQ 図 \* ARABIC \s 1 ">
                        <w:r>
                          <w:rPr>
                            <w:noProof/>
                          </w:rPr>
                          <w:t>1</w:t>
                        </w:r>
                      </w:fldSimple>
                      <w:r>
                        <w:t>.1</w:t>
                      </w:r>
                      <w:r>
                        <w:rPr>
                          <w:rFonts w:hint="eastAsia"/>
                        </w:rPr>
                        <w:t xml:space="preserve">　</w:t>
                      </w:r>
                      <w:r w:rsidRPr="005178E3">
                        <w:t>PCとキーボードの通信</w:t>
                      </w:r>
                    </w:p>
                  </w:txbxContent>
                </v:textbox>
                <w10:wrap type="topAndBottom"/>
              </v:shape>
            </w:pict>
          </mc:Fallback>
        </mc:AlternateContent>
      </w:r>
      <w:r w:rsidR="002E6A04">
        <w:rPr>
          <w:noProof/>
        </w:rPr>
        <w:drawing>
          <wp:anchor distT="0" distB="0" distL="114300" distR="114300" simplePos="0" relativeHeight="251642880" behindDoc="0" locked="0" layoutInCell="1" allowOverlap="1" wp14:anchorId="6222A0A6" wp14:editId="7D952C17">
            <wp:simplePos x="0" y="0"/>
            <wp:positionH relativeFrom="column">
              <wp:posOffset>129540</wp:posOffset>
            </wp:positionH>
            <wp:positionV relativeFrom="paragraph">
              <wp:posOffset>868680</wp:posOffset>
            </wp:positionV>
            <wp:extent cx="5361305" cy="2094865"/>
            <wp:effectExtent l="0" t="0" r="0" b="635"/>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解.PNG"/>
                    <pic:cNvPicPr/>
                  </pic:nvPicPr>
                  <pic:blipFill rotWithShape="1">
                    <a:blip r:embed="rId57" cstate="print">
                      <a:extLst>
                        <a:ext uri="{28A0092B-C50C-407E-A947-70E740481C1C}">
                          <a14:useLocalDpi xmlns:a14="http://schemas.microsoft.com/office/drawing/2010/main" val="0"/>
                        </a:ext>
                      </a:extLst>
                    </a:blip>
                    <a:srcRect l="2539" t="11793" r="3481"/>
                    <a:stretch/>
                  </pic:blipFill>
                  <pic:spPr bwMode="auto">
                    <a:xfrm>
                      <a:off x="0" y="0"/>
                      <a:ext cx="5361305"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38D4" w:rsidRPr="002A38D4">
        <w:t>PCとUSB接続をして使用する. ArduinoとJava間のデータ受け渡しは,シリアル通信を利用している.</w:t>
      </w:r>
    </w:p>
    <w:p w14:paraId="18213464" w14:textId="20FEFA47" w:rsidR="00105E7C" w:rsidRPr="002A38D4" w:rsidRDefault="00105E7C" w:rsidP="0031343A">
      <w:pPr>
        <w:ind w:firstLineChars="0" w:firstLine="0"/>
      </w:pPr>
    </w:p>
    <w:p w14:paraId="685D5FCB" w14:textId="6BE2BB1D" w:rsidR="00134347" w:rsidRDefault="002E6A04" w:rsidP="002E6A04">
      <w:pPr>
        <w:pStyle w:val="3"/>
      </w:pPr>
      <w:bookmarkStart w:id="29" w:name="_Toc97034642"/>
      <w:r>
        <w:rPr>
          <w:rFonts w:hint="eastAsia"/>
        </w:rPr>
        <w:t>シリアル通信について</w:t>
      </w:r>
      <w:bookmarkEnd w:id="29"/>
    </w:p>
    <w:p w14:paraId="3261C1A5" w14:textId="118F26ED" w:rsidR="002E6A04" w:rsidRDefault="002E6A04" w:rsidP="002E6A04">
      <w:pPr>
        <w:ind w:firstLine="188"/>
      </w:pPr>
      <w:r w:rsidRPr="002E6A04">
        <w:rPr>
          <w:rFonts w:hint="eastAsia"/>
        </w:rPr>
        <w:t>シリアル通信</w:t>
      </w:r>
      <w:r w:rsidRPr="002E6A04">
        <w:t>は</w:t>
      </w:r>
      <w:r w:rsidR="006E3D7C">
        <w:t>,</w:t>
      </w:r>
      <w:r w:rsidRPr="002E6A04">
        <w:t>電気通信において伝送路上を一度に1ビットずつ</w:t>
      </w:r>
      <w:r w:rsidR="006E3D7C">
        <w:t>,</w:t>
      </w:r>
      <w:r w:rsidRPr="002E6A04">
        <w:t>逐次的にデータを送ることをいう</w:t>
      </w:r>
      <w:r w:rsidR="006E3D7C">
        <w:t>.</w:t>
      </w:r>
      <w:r w:rsidRPr="002E6A04">
        <w:t>また</w:t>
      </w:r>
      <w:r w:rsidR="006E3D7C">
        <w:t>,</w:t>
      </w:r>
      <w:r w:rsidRPr="002E6A04">
        <w:t>コンピュータにおいては</w:t>
      </w:r>
      <w:r w:rsidR="006E3D7C">
        <w:t>,</w:t>
      </w:r>
      <w:r w:rsidRPr="002E6A04">
        <w:t>バス上を一度に1</w:t>
      </w:r>
      <w:r>
        <w:t>ビットずつ</w:t>
      </w:r>
      <w:r w:rsidR="006E3D7C">
        <w:t>,</w:t>
      </w:r>
      <w:r>
        <w:t>逐次的にデータを送ることをいう</w:t>
      </w:r>
      <w:r w:rsidR="006E3D7C">
        <w:t>.</w:t>
      </w:r>
    </w:p>
    <w:p w14:paraId="06919966" w14:textId="1A188162" w:rsidR="002E6A04" w:rsidRDefault="00B03AA4" w:rsidP="00105E7C">
      <w:pPr>
        <w:ind w:firstLineChars="0" w:firstLine="0"/>
      </w:pPr>
      <w:r>
        <w:rPr>
          <w:rFonts w:hint="eastAsia"/>
        </w:rPr>
        <w:t xml:space="preserve">　</w:t>
      </w:r>
      <w:r w:rsidR="005E773D" w:rsidRPr="005E773D">
        <w:rPr>
          <w:rFonts w:hint="eastAsia"/>
        </w:rPr>
        <w:t>少ない信号線での接続が可能であるた</w:t>
      </w:r>
      <w:r w:rsidR="005E773D">
        <w:rPr>
          <w:rFonts w:hint="eastAsia"/>
        </w:rPr>
        <w:t>め</w:t>
      </w:r>
      <w:r w:rsidR="006E3D7C">
        <w:rPr>
          <w:rFonts w:hint="eastAsia"/>
        </w:rPr>
        <w:t>,</w:t>
      </w:r>
      <w:r w:rsidR="005E773D">
        <w:rPr>
          <w:rFonts w:hint="eastAsia"/>
        </w:rPr>
        <w:t>線材や中継装置のコストが抑えられるなどのメリットがある</w:t>
      </w:r>
      <w:r w:rsidR="006E3D7C">
        <w:rPr>
          <w:rFonts w:hint="eastAsia"/>
        </w:rPr>
        <w:t>.</w:t>
      </w:r>
    </w:p>
    <w:p w14:paraId="3CE7573A" w14:textId="761421FA" w:rsidR="005E773D" w:rsidRDefault="005E773D" w:rsidP="00105E7C">
      <w:pPr>
        <w:ind w:firstLineChars="0" w:firstLine="0"/>
      </w:pPr>
      <w:r>
        <w:rPr>
          <w:rFonts w:hint="eastAsia"/>
        </w:rPr>
        <w:t xml:space="preserve">　</w:t>
      </w:r>
    </w:p>
    <w:p w14:paraId="44818A86" w14:textId="034F676C" w:rsidR="002E6A04" w:rsidRDefault="002E6A04" w:rsidP="00105E7C">
      <w:pPr>
        <w:ind w:firstLineChars="0" w:firstLine="0"/>
      </w:pPr>
    </w:p>
    <w:p w14:paraId="71C7AC19" w14:textId="668A1B1E" w:rsidR="002E6A04" w:rsidRDefault="002E6A04" w:rsidP="00105E7C">
      <w:pPr>
        <w:ind w:firstLineChars="0" w:firstLine="0"/>
      </w:pPr>
    </w:p>
    <w:p w14:paraId="416EC4FF" w14:textId="243A910D" w:rsidR="002F35EC" w:rsidRDefault="002F35EC" w:rsidP="002F35EC">
      <w:pPr>
        <w:pStyle w:val="3"/>
      </w:pPr>
      <w:bookmarkStart w:id="30" w:name="_Toc97034643"/>
      <w:r>
        <w:rPr>
          <w:rFonts w:hint="eastAsia"/>
        </w:rPr>
        <w:lastRenderedPageBreak/>
        <w:t>シリアル通信に必要な</w:t>
      </w:r>
      <w:r>
        <w:rPr>
          <w:rFonts w:hint="eastAsia"/>
        </w:rPr>
        <w:t>Java</w:t>
      </w:r>
      <w:r>
        <w:rPr>
          <w:rFonts w:hint="eastAsia"/>
        </w:rPr>
        <w:t>の開発環境</w:t>
      </w:r>
      <w:bookmarkEnd w:id="30"/>
    </w:p>
    <w:p w14:paraId="41BB92AC" w14:textId="5ED8546D" w:rsidR="006F074F" w:rsidRDefault="006F074F" w:rsidP="006F074F">
      <w:pPr>
        <w:ind w:firstLine="188"/>
      </w:pPr>
      <w:r>
        <w:rPr>
          <w:rFonts w:hint="eastAsia"/>
        </w:rPr>
        <w:t>Javaからシリアルポートにデータを送信するために,特定のライブラリが必要となる.</w:t>
      </w:r>
    </w:p>
    <w:p w14:paraId="2C2BC007" w14:textId="7025F8AE" w:rsidR="00CA0510" w:rsidRDefault="00CA0510" w:rsidP="006F074F">
      <w:pPr>
        <w:ind w:firstLine="188"/>
      </w:pPr>
      <w:r>
        <w:rPr>
          <w:rFonts w:hint="eastAsia"/>
        </w:rPr>
        <w:t>手順①：下記URLから</w:t>
      </w:r>
      <w:r w:rsidR="00E80B47" w:rsidRPr="00E80B47">
        <w:t xml:space="preserve"> </w:t>
      </w:r>
      <w:r w:rsidR="00E80B47">
        <w:t xml:space="preserve">rxtx-2.1-7-bins-r2 </w:t>
      </w:r>
      <w:r w:rsidR="00E80B47" w:rsidRPr="00E80B47">
        <w:t>.zip</w:t>
      </w:r>
      <w:r w:rsidR="00E80B47">
        <w:rPr>
          <w:rFonts w:hint="eastAsia"/>
        </w:rPr>
        <w:t>をダウンロード</w:t>
      </w:r>
    </w:p>
    <w:p w14:paraId="275F78B7" w14:textId="2F602C12" w:rsidR="00E80B47" w:rsidRPr="0031343A" w:rsidRDefault="0031343A" w:rsidP="0031343A">
      <w:pPr>
        <w:ind w:firstLine="188"/>
        <w:jc w:val="center"/>
      </w:pPr>
      <w:r>
        <w:rPr>
          <w:noProof/>
        </w:rPr>
        <mc:AlternateContent>
          <mc:Choice Requires="wps">
            <w:drawing>
              <wp:anchor distT="0" distB="0" distL="114300" distR="114300" simplePos="0" relativeHeight="251800576" behindDoc="0" locked="0" layoutInCell="1" allowOverlap="1" wp14:anchorId="21095A43" wp14:editId="5EC970BB">
                <wp:simplePos x="0" y="0"/>
                <wp:positionH relativeFrom="margin">
                  <wp:align>center</wp:align>
                </wp:positionH>
                <wp:positionV relativeFrom="paragraph">
                  <wp:posOffset>3640836</wp:posOffset>
                </wp:positionV>
                <wp:extent cx="4523105" cy="635"/>
                <wp:effectExtent l="0" t="0" r="0" b="0"/>
                <wp:wrapTopAndBottom/>
                <wp:docPr id="134" name="テキスト ボックス 134"/>
                <wp:cNvGraphicFramePr/>
                <a:graphic xmlns:a="http://schemas.openxmlformats.org/drawingml/2006/main">
                  <a:graphicData uri="http://schemas.microsoft.com/office/word/2010/wordprocessingShape">
                    <wps:wsp>
                      <wps:cNvSpPr txBox="1"/>
                      <wps:spPr>
                        <a:xfrm>
                          <a:off x="0" y="0"/>
                          <a:ext cx="4523105" cy="635"/>
                        </a:xfrm>
                        <a:prstGeom prst="rect">
                          <a:avLst/>
                        </a:prstGeom>
                        <a:solidFill>
                          <a:prstClr val="white"/>
                        </a:solidFill>
                        <a:ln>
                          <a:noFill/>
                        </a:ln>
                      </wps:spPr>
                      <wps:txbx>
                        <w:txbxContent>
                          <w:p w14:paraId="0DCC1D7B" w14:textId="5C182186" w:rsidR="00D25234" w:rsidRPr="0088531F" w:rsidRDefault="00D25234" w:rsidP="0031343A">
                            <w:pPr>
                              <w:pStyle w:val="a9"/>
                              <w:ind w:firstLine="184"/>
                              <w:rPr>
                                <w:noProof/>
                              </w:rPr>
                            </w:pPr>
                            <w:r>
                              <w:t xml:space="preserve">図 </w:t>
                            </w:r>
                            <w:fldSimple w:instr=" STYLEREF 1 \s ">
                              <w:r>
                                <w:rPr>
                                  <w:noProof/>
                                </w:rPr>
                                <w:t>4</w:t>
                              </w:r>
                            </w:fldSimple>
                            <w:r>
                              <w:t>.1.</w:t>
                            </w:r>
                            <w:fldSimple w:instr=" SEQ 図 \* ARABIC \s 1 ">
                              <w:r>
                                <w:rPr>
                                  <w:noProof/>
                                </w:rPr>
                                <w:t>2</w:t>
                              </w:r>
                            </w:fldSimple>
                            <w:r>
                              <w:t>.1</w:t>
                            </w:r>
                            <w:r>
                              <w:rPr>
                                <w:rFonts w:hint="eastAsia"/>
                              </w:rPr>
                              <w:t xml:space="preserve">　</w:t>
                            </w:r>
                            <w:r w:rsidRPr="009A6A11">
                              <w:t>RXTXライブラリのダウンロードページ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95A43" id="テキスト ボックス 134" o:spid="_x0000_s1051" type="#_x0000_t202" style="position:absolute;left:0;text-align:left;margin-left:0;margin-top:286.7pt;width:356.15pt;height:.05pt;z-index:251800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" stroked="f">
                <v:textbox style="mso-fit-shape-to-text:t" inset="0,0,0,0">
                  <w:txbxContent>
                    <w:p w14:paraId="0DCC1D7B" w14:textId="5C182186" w:rsidR="00D25234" w:rsidRPr="0088531F" w:rsidRDefault="00D25234" w:rsidP="0031343A">
                      <w:pPr>
                        <w:pStyle w:val="a9"/>
                        <w:ind w:firstLine="184"/>
                        <w:rPr>
                          <w:noProof/>
                        </w:rPr>
                      </w:pPr>
                      <w:r>
                        <w:t xml:space="preserve">図 </w:t>
                      </w:r>
                      <w:fldSimple w:instr=" STYLEREF 1 \s ">
                        <w:r>
                          <w:rPr>
                            <w:noProof/>
                          </w:rPr>
                          <w:t>4</w:t>
                        </w:r>
                      </w:fldSimple>
                      <w:r>
                        <w:t>.1.</w:t>
                      </w:r>
                      <w:fldSimple w:instr=" SEQ 図 \* ARABIC \s 1 ">
                        <w:r>
                          <w:rPr>
                            <w:noProof/>
                          </w:rPr>
                          <w:t>2</w:t>
                        </w:r>
                      </w:fldSimple>
                      <w:r>
                        <w:t>.1</w:t>
                      </w:r>
                      <w:r>
                        <w:rPr>
                          <w:rFonts w:hint="eastAsia"/>
                        </w:rPr>
                        <w:t xml:space="preserve">　</w:t>
                      </w:r>
                      <w:r w:rsidRPr="009A6A11">
                        <w:t>RXTXライブラリのダウンロードページ</w:t>
                      </w:r>
                    </w:p>
                  </w:txbxContent>
                </v:textbox>
                <w10:wrap type="topAndBottom" anchorx="margin"/>
              </v:shape>
            </w:pict>
          </mc:Fallback>
        </mc:AlternateContent>
      </w:r>
      <w:r>
        <w:rPr>
          <w:rFonts w:hint="eastAsia"/>
          <w:noProof/>
        </w:rPr>
        <mc:AlternateContent>
          <mc:Choice Requires="wpg">
            <w:drawing>
              <wp:anchor distT="0" distB="0" distL="114300" distR="114300" simplePos="0" relativeHeight="251648000" behindDoc="0" locked="0" layoutInCell="1" allowOverlap="1" wp14:anchorId="46E0ABB5" wp14:editId="70F691DE">
                <wp:simplePos x="0" y="0"/>
                <wp:positionH relativeFrom="margin">
                  <wp:align>center</wp:align>
                </wp:positionH>
                <wp:positionV relativeFrom="paragraph">
                  <wp:posOffset>371856</wp:posOffset>
                </wp:positionV>
                <wp:extent cx="3889375" cy="3206750"/>
                <wp:effectExtent l="0" t="0" r="0" b="0"/>
                <wp:wrapTopAndBottom/>
                <wp:docPr id="32" name="グループ化 32"/>
                <wp:cNvGraphicFramePr/>
                <a:graphic xmlns:a="http://schemas.openxmlformats.org/drawingml/2006/main">
                  <a:graphicData uri="http://schemas.microsoft.com/office/word/2010/wordprocessingGroup">
                    <wpg:wgp>
                      <wpg:cNvGrpSpPr/>
                      <wpg:grpSpPr>
                        <a:xfrm>
                          <a:off x="0" y="0"/>
                          <a:ext cx="3889375" cy="3206750"/>
                          <a:chOff x="0" y="79513"/>
                          <a:chExt cx="4523105" cy="3729852"/>
                        </a:xfrm>
                      </wpg:grpSpPr>
                      <pic:pic xmlns:pic="http://schemas.openxmlformats.org/drawingml/2006/picture">
                        <pic:nvPicPr>
                          <pic:cNvPr id="29" name="図 29"/>
                          <pic:cNvPicPr>
                            <a:picLocks noChangeAspect="1"/>
                          </pic:cNvPicPr>
                        </pic:nvPicPr>
                        <pic:blipFill rotWithShape="1">
                          <a:blip r:embed="rId58">
                            <a:extLst>
                              <a:ext uri="{28A0092B-C50C-407E-A947-70E740481C1C}">
                                <a14:useLocalDpi xmlns:a14="http://schemas.microsoft.com/office/drawing/2010/main" val="0"/>
                              </a:ext>
                            </a:extLst>
                          </a:blip>
                          <a:srcRect t="2087"/>
                          <a:stretch/>
                        </pic:blipFill>
                        <pic:spPr>
                          <a:xfrm>
                            <a:off x="0" y="79513"/>
                            <a:ext cx="4523105" cy="3729852"/>
                          </a:xfrm>
                          <a:prstGeom prst="rect">
                            <a:avLst/>
                          </a:prstGeom>
                        </pic:spPr>
                      </pic:pic>
                      <wps:wsp>
                        <wps:cNvPr id="30" name="正方形/長方形 30"/>
                        <wps:cNvSpPr/>
                        <wps:spPr>
                          <a:xfrm>
                            <a:off x="1948070" y="3323645"/>
                            <a:ext cx="1065474"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46C184" id="グループ化 32" o:spid="_x0000_s1026" style="position:absolute;left:0;text-align:left;margin-left:0;margin-top:29.3pt;width:306.25pt;height:252.5pt;z-index:251648000;mso-position-horizontal:center;mso-position-horizontal-relative:margin;mso-width-relative:margin;mso-height-relative:margin" coordorigin=",795" coordsize="45231,3729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">
                <v:shape id="図 29" o:spid="_x0000_s1027" type="#_x0000_t75" style="position:absolute;top:795;width:45231;height:3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">
                  <v:imagedata r:id="rId59" o:title="" croptop="1368f"/>
                  <v:path arrowok="t"/>
                </v:shape>
                <v:rect id="正方形/長方形 30" o:spid="_x0000_s1028" style="position:absolute;left:19480;top:33236;width:10655;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btvwgAAANsAAAAPAAAAZHJzL2Rvd25yZXYueG1sRI/BagIx&#10;EIbvBd8hjOCtZlWw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CoybtvwgAAANsAAAAPAAAA&#10;AAAAAAAAAAAAAAcCAABkcnMvZG93bnJldi54bWxQSwUGAAAAAAMAAwC3AAAA9gIAAAAA&#10;" filled="f" strokecolor="red" strokeweight="1pt"/>
                <w10:wrap type="topAndBottom" anchorx="margin"/>
              </v:group>
            </w:pict>
          </mc:Fallback>
        </mc:AlternateContent>
      </w:r>
      <w:r w:rsidR="00E80B47">
        <w:rPr>
          <w:rFonts w:hint="eastAsia"/>
        </w:rPr>
        <w:t>URL：</w:t>
      </w:r>
      <w:r w:rsidR="00E80B47">
        <w:fldChar w:fldCharType="begin"/>
      </w:r>
      <w:r w:rsidR="00E80B47">
        <w:instrText xml:space="preserve"> HYPERLINK "</w:instrText>
      </w:r>
      <w:r w:rsidR="00E80B47" w:rsidRPr="00E80B47">
        <w:instrText>http://fizzed.com/oss/rxtx-for-java</w:instrText>
      </w:r>
      <w:r w:rsidR="00E80B47">
        <w:instrText xml:space="preserve">" </w:instrText>
      </w:r>
      <w:r w:rsidR="00E80B47">
        <w:fldChar w:fldCharType="separate"/>
      </w:r>
      <w:r w:rsidR="00E80B47" w:rsidRPr="006E1BCE">
        <w:rPr>
          <w:rStyle w:val="af0"/>
        </w:rPr>
        <w:t>http://fizzed.com/oss/rxtx-for-java</w:t>
      </w:r>
      <w:r w:rsidR="00E80B47">
        <w:fldChar w:fldCharType="end"/>
      </w:r>
    </w:p>
    <w:p w14:paraId="06CE4AC7" w14:textId="77777777" w:rsidR="0031343A" w:rsidRDefault="0031343A" w:rsidP="00CA0510">
      <w:pPr>
        <w:ind w:firstLine="188"/>
      </w:pPr>
    </w:p>
    <w:p w14:paraId="4BF5AD04" w14:textId="1959E30D" w:rsidR="00E80B47" w:rsidRDefault="0031343A" w:rsidP="00CA0510">
      <w:pPr>
        <w:ind w:firstLine="188"/>
        <w:rPr>
          <w:noProof/>
        </w:rPr>
      </w:pPr>
      <w:r>
        <w:rPr>
          <w:noProof/>
        </w:rPr>
        <mc:AlternateContent>
          <mc:Choice Requires="wps">
            <w:drawing>
              <wp:anchor distT="0" distB="0" distL="114300" distR="114300" simplePos="0" relativeHeight="251803648" behindDoc="0" locked="0" layoutInCell="1" allowOverlap="1" wp14:anchorId="31829765" wp14:editId="3E46ECFB">
                <wp:simplePos x="0" y="0"/>
                <wp:positionH relativeFrom="column">
                  <wp:posOffset>1132978</wp:posOffset>
                </wp:positionH>
                <wp:positionV relativeFrom="paragraph">
                  <wp:posOffset>1314340</wp:posOffset>
                </wp:positionV>
                <wp:extent cx="742122" cy="198782"/>
                <wp:effectExtent l="0" t="0" r="20320" b="10795"/>
                <wp:wrapNone/>
                <wp:docPr id="136" name="正方形/長方形 136"/>
                <wp:cNvGraphicFramePr/>
                <a:graphic xmlns:a="http://schemas.openxmlformats.org/drawingml/2006/main">
                  <a:graphicData uri="http://schemas.microsoft.com/office/word/2010/wordprocessingShape">
                    <wps:wsp>
                      <wps:cNvSpPr/>
                      <wps:spPr>
                        <a:xfrm>
                          <a:off x="0" y="0"/>
                          <a:ext cx="742122" cy="1987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176A1" id="正方形/長方形 136" o:spid="_x0000_s1026" style="position:absolute;left:0;text-align:left;margin-left:89.2pt;margin-top:103.5pt;width:58.45pt;height:15.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" filled="f" strokecolor="red" strokeweight="1.5pt"/>
            </w:pict>
          </mc:Fallback>
        </mc:AlternateContent>
      </w:r>
      <w:r>
        <w:rPr>
          <w:noProof/>
        </w:rPr>
        <w:drawing>
          <wp:anchor distT="0" distB="0" distL="114300" distR="114300" simplePos="0" relativeHeight="251649024" behindDoc="0" locked="0" layoutInCell="1" allowOverlap="1" wp14:anchorId="42CA2ED8" wp14:editId="41FE326C">
            <wp:simplePos x="0" y="0"/>
            <wp:positionH relativeFrom="margin">
              <wp:align>center</wp:align>
            </wp:positionH>
            <wp:positionV relativeFrom="paragraph">
              <wp:posOffset>313055</wp:posOffset>
            </wp:positionV>
            <wp:extent cx="3540760" cy="1559560"/>
            <wp:effectExtent l="0" t="0" r="2540" b="254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xtx解凍-2.png"/>
                    <pic:cNvPicPr/>
                  </pic:nvPicPr>
                  <pic:blipFill rotWithShape="1">
                    <a:blip r:embed="rId60">
                      <a:extLst>
                        <a:ext uri="{28A0092B-C50C-407E-A947-70E740481C1C}">
                          <a14:useLocalDpi xmlns:a14="http://schemas.microsoft.com/office/drawing/2010/main" val="0"/>
                        </a:ext>
                      </a:extLst>
                    </a:blip>
                    <a:srcRect l="258" t="203" r="35788" b="56924"/>
                    <a:stretch/>
                  </pic:blipFill>
                  <pic:spPr bwMode="auto">
                    <a:xfrm>
                      <a:off x="0" y="0"/>
                      <a:ext cx="3540760" cy="155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2624" behindDoc="0" locked="0" layoutInCell="1" allowOverlap="1" wp14:anchorId="515FE80C" wp14:editId="4FE13FE3">
                <wp:simplePos x="0" y="0"/>
                <wp:positionH relativeFrom="column">
                  <wp:posOffset>928370</wp:posOffset>
                </wp:positionH>
                <wp:positionV relativeFrom="paragraph">
                  <wp:posOffset>5671820</wp:posOffset>
                </wp:positionV>
                <wp:extent cx="3540760" cy="635"/>
                <wp:effectExtent l="0" t="0" r="0" b="0"/>
                <wp:wrapTopAndBottom/>
                <wp:docPr id="135" name="テキスト ボックス 135"/>
                <wp:cNvGraphicFramePr/>
                <a:graphic xmlns:a="http://schemas.openxmlformats.org/drawingml/2006/main">
                  <a:graphicData uri="http://schemas.microsoft.com/office/word/2010/wordprocessingShape">
                    <wps:wsp>
                      <wps:cNvSpPr txBox="1"/>
                      <wps:spPr>
                        <a:xfrm>
                          <a:off x="0" y="0"/>
                          <a:ext cx="3540760" cy="635"/>
                        </a:xfrm>
                        <a:prstGeom prst="rect">
                          <a:avLst/>
                        </a:prstGeom>
                        <a:solidFill>
                          <a:prstClr val="white"/>
                        </a:solidFill>
                        <a:ln>
                          <a:noFill/>
                        </a:ln>
                      </wps:spPr>
                      <wps:txbx>
                        <w:txbxContent>
                          <w:p w14:paraId="21987E15" w14:textId="1747242A" w:rsidR="00D25234" w:rsidRPr="00E01B84" w:rsidRDefault="00D25234" w:rsidP="0031343A">
                            <w:pPr>
                              <w:pStyle w:val="a9"/>
                              <w:ind w:firstLine="184"/>
                              <w:rPr>
                                <w:noProof/>
                              </w:rPr>
                            </w:pPr>
                            <w:r>
                              <w:t xml:space="preserve">図 </w:t>
                            </w:r>
                            <w:fldSimple w:instr=" STYLEREF 1 \s ">
                              <w:r>
                                <w:rPr>
                                  <w:noProof/>
                                </w:rPr>
                                <w:t>4</w:t>
                              </w:r>
                            </w:fldSimple>
                            <w:r>
                              <w:t>.1.2.2</w:t>
                            </w:r>
                            <w:r>
                              <w:rPr>
                                <w:rFonts w:hint="eastAsia"/>
                              </w:rPr>
                              <w:t xml:space="preserve">　</w:t>
                            </w:r>
                            <w:r w:rsidRPr="00070B6B">
                              <w:t>RXTXライブラリの解凍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5FE80C" id="テキスト ボックス 135" o:spid="_x0000_s1052" type="#_x0000_t202" style="position:absolute;left:0;text-align:left;margin-left:73.1pt;margin-top:446.6pt;width:278.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" stroked="f">
                <v:textbox style="mso-fit-shape-to-text:t" inset="0,0,0,0">
                  <w:txbxContent>
                    <w:p w14:paraId="21987E15" w14:textId="1747242A" w:rsidR="00D25234" w:rsidRPr="00E01B84" w:rsidRDefault="00D25234" w:rsidP="0031343A">
                      <w:pPr>
                        <w:pStyle w:val="a9"/>
                        <w:ind w:firstLine="184"/>
                        <w:rPr>
                          <w:noProof/>
                        </w:rPr>
                      </w:pPr>
                      <w:r>
                        <w:t xml:space="preserve">図 </w:t>
                      </w:r>
                      <w:fldSimple w:instr=" STYLEREF 1 \s ">
                        <w:r>
                          <w:rPr>
                            <w:noProof/>
                          </w:rPr>
                          <w:t>4</w:t>
                        </w:r>
                      </w:fldSimple>
                      <w:r>
                        <w:t>.1.2.2</w:t>
                      </w:r>
                      <w:r>
                        <w:rPr>
                          <w:rFonts w:hint="eastAsia"/>
                        </w:rPr>
                        <w:t xml:space="preserve">　</w:t>
                      </w:r>
                      <w:r w:rsidRPr="00070B6B">
                        <w:t>RXTXライブラリの解凍</w:t>
                      </w:r>
                    </w:p>
                  </w:txbxContent>
                </v:textbox>
                <w10:wrap type="topAndBottom"/>
              </v:shape>
            </w:pict>
          </mc:Fallback>
        </mc:AlternateContent>
      </w:r>
      <w:r w:rsidR="00CA0510">
        <w:rPr>
          <w:rFonts w:hint="eastAsia"/>
        </w:rPr>
        <w:t>手順②：</w:t>
      </w:r>
      <w:r w:rsidR="00E80B47">
        <w:rPr>
          <w:rFonts w:hint="eastAsia"/>
        </w:rPr>
        <w:t>ダウンロードした</w:t>
      </w:r>
      <w:r w:rsidR="00E80B47">
        <w:t xml:space="preserve">rxtx-2.1-7-bins-r2 </w:t>
      </w:r>
      <w:r w:rsidR="00E80B47" w:rsidRPr="00E80B47">
        <w:t>.zip</w:t>
      </w:r>
      <w:r w:rsidR="00B03AA4">
        <w:rPr>
          <w:rFonts w:hint="eastAsia"/>
        </w:rPr>
        <w:t>を解凍</w:t>
      </w:r>
      <w:r w:rsidR="007A66B6">
        <w:rPr>
          <w:rFonts w:hint="eastAsia"/>
        </w:rPr>
        <w:t>する</w:t>
      </w:r>
    </w:p>
    <w:p w14:paraId="4DAE9240" w14:textId="5932BB63" w:rsidR="00E80B47" w:rsidRDefault="0031343A" w:rsidP="00DC2438">
      <w:pPr>
        <w:ind w:firstLine="188"/>
      </w:pPr>
      <w:r>
        <w:rPr>
          <w:noProof/>
        </w:rPr>
        <w:lastRenderedPageBreak/>
        <mc:AlternateContent>
          <mc:Choice Requires="wps">
            <w:drawing>
              <wp:anchor distT="0" distB="0" distL="114300" distR="114300" simplePos="0" relativeHeight="251805696" behindDoc="0" locked="0" layoutInCell="1" allowOverlap="1" wp14:anchorId="4ED21CA1" wp14:editId="0F5CBB76">
                <wp:simplePos x="0" y="0"/>
                <wp:positionH relativeFrom="column">
                  <wp:posOffset>633095</wp:posOffset>
                </wp:positionH>
                <wp:positionV relativeFrom="paragraph">
                  <wp:posOffset>2691765</wp:posOffset>
                </wp:positionV>
                <wp:extent cx="4128770" cy="635"/>
                <wp:effectExtent l="0" t="0" r="0" b="0"/>
                <wp:wrapTopAndBottom/>
                <wp:docPr id="137" name="テキスト ボックス 137"/>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2E5F9119" w14:textId="6CD63516" w:rsidR="00D25234" w:rsidRPr="00DF501F" w:rsidRDefault="00D25234" w:rsidP="0031343A">
                            <w:pPr>
                              <w:pStyle w:val="a9"/>
                              <w:ind w:firstLine="184"/>
                              <w:rPr>
                                <w:noProof/>
                              </w:rPr>
                            </w:pPr>
                            <w:r>
                              <w:t xml:space="preserve">図 </w:t>
                            </w:r>
                            <w:fldSimple w:instr=" STYLEREF 1 \s ">
                              <w:r>
                                <w:rPr>
                                  <w:noProof/>
                                </w:rPr>
                                <w:t>4</w:t>
                              </w:r>
                            </w:fldSimple>
                            <w:r>
                              <w:t>.1.2.3</w:t>
                            </w:r>
                            <w:r>
                              <w:rPr>
                                <w:rFonts w:hint="eastAsia"/>
                              </w:rPr>
                              <w:t xml:space="preserve">　</w:t>
                            </w:r>
                            <w:r w:rsidRPr="007C5E1D">
                              <w:t>rxtx-2.1-7-bins-r2フォルダ内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21CA1" id="テキスト ボックス 137" o:spid="_x0000_s1053" type="#_x0000_t202" style="position:absolute;left:0;text-align:left;margin-left:49.85pt;margin-top:211.95pt;width:325.1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" stroked="f">
                <v:textbox style="mso-fit-shape-to-text:t" inset="0,0,0,0">
                  <w:txbxContent>
                    <w:p w14:paraId="2E5F9119" w14:textId="6CD63516" w:rsidR="00D25234" w:rsidRPr="00DF501F" w:rsidRDefault="00D25234" w:rsidP="0031343A">
                      <w:pPr>
                        <w:pStyle w:val="a9"/>
                        <w:ind w:firstLine="184"/>
                        <w:rPr>
                          <w:noProof/>
                        </w:rPr>
                      </w:pPr>
                      <w:r>
                        <w:t xml:space="preserve">図 </w:t>
                      </w:r>
                      <w:fldSimple w:instr=" STYLEREF 1 \s ">
                        <w:r>
                          <w:rPr>
                            <w:noProof/>
                          </w:rPr>
                          <w:t>4</w:t>
                        </w:r>
                      </w:fldSimple>
                      <w:r>
                        <w:t>.1.2.3</w:t>
                      </w:r>
                      <w:r>
                        <w:rPr>
                          <w:rFonts w:hint="eastAsia"/>
                        </w:rPr>
                        <w:t xml:space="preserve">　</w:t>
                      </w:r>
                      <w:r w:rsidRPr="007C5E1D">
                        <w:t>rxtx-2.1-7-bins-r2フォルダ内</w:t>
                      </w:r>
                    </w:p>
                  </w:txbxContent>
                </v:textbox>
                <w10:wrap type="topAndBottom"/>
              </v:shape>
            </w:pict>
          </mc:Fallback>
        </mc:AlternateContent>
      </w:r>
      <w:r w:rsidR="00DC2438">
        <w:rPr>
          <w:rFonts w:hint="eastAsia"/>
          <w:noProof/>
        </w:rPr>
        <w:drawing>
          <wp:anchor distT="0" distB="0" distL="114300" distR="114300" simplePos="0" relativeHeight="251651072" behindDoc="0" locked="0" layoutInCell="1" allowOverlap="1" wp14:anchorId="0126A52D" wp14:editId="73906918">
            <wp:simplePos x="0" y="0"/>
            <wp:positionH relativeFrom="margin">
              <wp:align>center</wp:align>
            </wp:positionH>
            <wp:positionV relativeFrom="paragraph">
              <wp:posOffset>710868</wp:posOffset>
            </wp:positionV>
            <wp:extent cx="4128770" cy="1924050"/>
            <wp:effectExtent l="0" t="0" r="5080" b="0"/>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txコピー-3.PNG"/>
                    <pic:cNvPicPr/>
                  </pic:nvPicPr>
                  <pic:blipFill>
                    <a:blip r:embed="rId61">
                      <a:extLst>
                        <a:ext uri="{28A0092B-C50C-407E-A947-70E740481C1C}">
                          <a14:useLocalDpi xmlns:a14="http://schemas.microsoft.com/office/drawing/2010/main" val="0"/>
                        </a:ext>
                      </a:extLst>
                    </a:blip>
                    <a:stretch>
                      <a:fillRect/>
                    </a:stretch>
                  </pic:blipFill>
                  <pic:spPr>
                    <a:xfrm>
                      <a:off x="0" y="0"/>
                      <a:ext cx="4128770" cy="1924050"/>
                    </a:xfrm>
                    <a:prstGeom prst="rect">
                      <a:avLst/>
                    </a:prstGeom>
                  </pic:spPr>
                </pic:pic>
              </a:graphicData>
            </a:graphic>
            <wp14:sizeRelH relativeFrom="margin">
              <wp14:pctWidth>0</wp14:pctWidth>
            </wp14:sizeRelH>
            <wp14:sizeRelV relativeFrom="margin">
              <wp14:pctHeight>0</wp14:pctHeight>
            </wp14:sizeRelV>
          </wp:anchor>
        </w:drawing>
      </w:r>
      <w:r w:rsidR="00CA0510">
        <w:rPr>
          <w:rFonts w:hint="eastAsia"/>
        </w:rPr>
        <w:t>手順③：</w:t>
      </w:r>
      <w:r w:rsidR="00E80B47">
        <w:rPr>
          <w:rFonts w:hint="eastAsia"/>
        </w:rPr>
        <w:t>解凍したファイルから「</w:t>
      </w:r>
      <w:r w:rsidR="00E80B47">
        <w:t>Windows</w:t>
      </w:r>
      <w:r w:rsidR="00E80B47">
        <w:rPr>
          <w:rFonts w:hint="eastAsia"/>
        </w:rPr>
        <w:t>」→「</w:t>
      </w:r>
      <w:r w:rsidR="00E80B47" w:rsidRPr="00E80B47">
        <w:t>i368-mingw32</w:t>
      </w:r>
      <w:r w:rsidR="00E80B47">
        <w:rPr>
          <w:rFonts w:hint="eastAsia"/>
        </w:rPr>
        <w:t>」を開</w:t>
      </w:r>
      <w:r w:rsidR="00DC2438">
        <w:rPr>
          <w:rFonts w:hint="eastAsia"/>
        </w:rPr>
        <w:t>き,2つの.</w:t>
      </w:r>
      <w:proofErr w:type="spellStart"/>
      <w:r w:rsidR="00DC2438">
        <w:rPr>
          <w:rFonts w:hint="eastAsia"/>
        </w:rPr>
        <w:t>dll</w:t>
      </w:r>
      <w:proofErr w:type="spellEnd"/>
      <w:r w:rsidR="00DC2438">
        <w:rPr>
          <w:rFonts w:hint="eastAsia"/>
        </w:rPr>
        <w:t>ファイルをコピーする</w:t>
      </w:r>
    </w:p>
    <w:p w14:paraId="489B068F" w14:textId="77777777" w:rsidR="00DC2438" w:rsidRPr="00DC2438" w:rsidRDefault="00DC2438" w:rsidP="00CA0510">
      <w:pPr>
        <w:ind w:firstLine="188"/>
      </w:pPr>
    </w:p>
    <w:p w14:paraId="32EC2955" w14:textId="70F89F7A" w:rsidR="00CA0510" w:rsidRDefault="0031343A" w:rsidP="00CA0510">
      <w:pPr>
        <w:ind w:firstLine="188"/>
      </w:pPr>
      <w:r>
        <w:rPr>
          <w:noProof/>
        </w:rPr>
        <mc:AlternateContent>
          <mc:Choice Requires="wps">
            <w:drawing>
              <wp:anchor distT="0" distB="0" distL="114300" distR="114300" simplePos="0" relativeHeight="251807744" behindDoc="0" locked="0" layoutInCell="1" allowOverlap="1" wp14:anchorId="7E09BB19" wp14:editId="061CA5A6">
                <wp:simplePos x="0" y="0"/>
                <wp:positionH relativeFrom="column">
                  <wp:posOffset>461645</wp:posOffset>
                </wp:positionH>
                <wp:positionV relativeFrom="paragraph">
                  <wp:posOffset>3951605</wp:posOffset>
                </wp:positionV>
                <wp:extent cx="4473575" cy="635"/>
                <wp:effectExtent l="0" t="0" r="0" b="0"/>
                <wp:wrapTopAndBottom/>
                <wp:docPr id="138" name="テキスト ボックス 138"/>
                <wp:cNvGraphicFramePr/>
                <a:graphic xmlns:a="http://schemas.openxmlformats.org/drawingml/2006/main">
                  <a:graphicData uri="http://schemas.microsoft.com/office/word/2010/wordprocessingShape">
                    <wps:wsp>
                      <wps:cNvSpPr txBox="1"/>
                      <wps:spPr>
                        <a:xfrm>
                          <a:off x="0" y="0"/>
                          <a:ext cx="4473575" cy="635"/>
                        </a:xfrm>
                        <a:prstGeom prst="rect">
                          <a:avLst/>
                        </a:prstGeom>
                        <a:solidFill>
                          <a:prstClr val="white"/>
                        </a:solidFill>
                        <a:ln>
                          <a:noFill/>
                        </a:ln>
                      </wps:spPr>
                      <wps:txbx>
                        <w:txbxContent>
                          <w:p w14:paraId="1F6A0AF4" w14:textId="7B9936F3" w:rsidR="00D25234" w:rsidRPr="00AD120A" w:rsidRDefault="00D25234" w:rsidP="0031343A">
                            <w:pPr>
                              <w:pStyle w:val="a9"/>
                              <w:ind w:firstLine="184"/>
                              <w:rPr>
                                <w:noProof/>
                              </w:rPr>
                            </w:pPr>
                            <w:r>
                              <w:t xml:space="preserve">図 </w:t>
                            </w:r>
                            <w:fldSimple w:instr=" STYLEREF 1 \s ">
                              <w:r>
                                <w:rPr>
                                  <w:noProof/>
                                </w:rPr>
                                <w:t>4</w:t>
                              </w:r>
                            </w:fldSimple>
                            <w:r>
                              <w:t>.1.2.4</w:t>
                            </w:r>
                            <w:r>
                              <w:rPr>
                                <w:rFonts w:hint="eastAsia"/>
                              </w:rPr>
                              <w:t xml:space="preserve">　</w:t>
                            </w:r>
                            <w:r w:rsidRPr="002E2F45">
                              <w:rPr>
                                <w:rFonts w:hint="eastAsia"/>
                              </w:rPr>
                              <w:t>使用する</w:t>
                            </w:r>
                            <w:r w:rsidRPr="002E2F45">
                              <w:t>Javaのフォルダ内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9BB19" id="テキスト ボックス 138" o:spid="_x0000_s1054" type="#_x0000_t202" style="position:absolute;left:0;text-align:left;margin-left:36.35pt;margin-top:311.15pt;width:352.2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" stroked="f">
                <v:textbox style="mso-fit-shape-to-text:t" inset="0,0,0,0">
                  <w:txbxContent>
                    <w:p w14:paraId="1F6A0AF4" w14:textId="7B9936F3" w:rsidR="00D25234" w:rsidRPr="00AD120A" w:rsidRDefault="00D25234" w:rsidP="0031343A">
                      <w:pPr>
                        <w:pStyle w:val="a9"/>
                        <w:ind w:firstLine="184"/>
                        <w:rPr>
                          <w:noProof/>
                        </w:rPr>
                      </w:pPr>
                      <w:r>
                        <w:t xml:space="preserve">図 </w:t>
                      </w:r>
                      <w:fldSimple w:instr=" STYLEREF 1 \s ">
                        <w:r>
                          <w:rPr>
                            <w:noProof/>
                          </w:rPr>
                          <w:t>4</w:t>
                        </w:r>
                      </w:fldSimple>
                      <w:r>
                        <w:t>.1.2.4</w:t>
                      </w:r>
                      <w:r>
                        <w:rPr>
                          <w:rFonts w:hint="eastAsia"/>
                        </w:rPr>
                        <w:t xml:space="preserve">　</w:t>
                      </w:r>
                      <w:r w:rsidRPr="002E2F45">
                        <w:rPr>
                          <w:rFonts w:hint="eastAsia"/>
                        </w:rPr>
                        <w:t>使用する</w:t>
                      </w:r>
                      <w:r w:rsidRPr="002E2F45">
                        <w:t>Javaのフォルダ内</w:t>
                      </w:r>
                    </w:p>
                  </w:txbxContent>
                </v:textbox>
                <w10:wrap type="topAndBottom"/>
              </v:shape>
            </w:pict>
          </mc:Fallback>
        </mc:AlternateContent>
      </w:r>
      <w:r w:rsidR="00DC2438">
        <w:rPr>
          <w:noProof/>
        </w:rPr>
        <w:drawing>
          <wp:anchor distT="0" distB="0" distL="114300" distR="114300" simplePos="0" relativeHeight="251650048" behindDoc="0" locked="0" layoutInCell="1" allowOverlap="1" wp14:anchorId="7046BF68" wp14:editId="140B8263">
            <wp:simplePos x="0" y="0"/>
            <wp:positionH relativeFrom="margin">
              <wp:align>center</wp:align>
            </wp:positionH>
            <wp:positionV relativeFrom="paragraph">
              <wp:posOffset>340636</wp:posOffset>
            </wp:positionV>
            <wp:extent cx="4473575" cy="3554095"/>
            <wp:effectExtent l="0" t="0" r="3175" b="8255"/>
            <wp:wrapTopAndBottom/>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avaのフォルダにrxtxをコピー.PNG"/>
                    <pic:cNvPicPr/>
                  </pic:nvPicPr>
                  <pic:blipFill>
                    <a:blip r:embed="rId62">
                      <a:extLst>
                        <a:ext uri="{28A0092B-C50C-407E-A947-70E740481C1C}">
                          <a14:useLocalDpi xmlns:a14="http://schemas.microsoft.com/office/drawing/2010/main" val="0"/>
                        </a:ext>
                      </a:extLst>
                    </a:blip>
                    <a:stretch>
                      <a:fillRect/>
                    </a:stretch>
                  </pic:blipFill>
                  <pic:spPr>
                    <a:xfrm>
                      <a:off x="0" y="0"/>
                      <a:ext cx="4473575" cy="3554095"/>
                    </a:xfrm>
                    <a:prstGeom prst="rect">
                      <a:avLst/>
                    </a:prstGeom>
                  </pic:spPr>
                </pic:pic>
              </a:graphicData>
            </a:graphic>
            <wp14:sizeRelH relativeFrom="margin">
              <wp14:pctWidth>0</wp14:pctWidth>
            </wp14:sizeRelH>
            <wp14:sizeRelV relativeFrom="margin">
              <wp14:pctHeight>0</wp14:pctHeight>
            </wp14:sizeRelV>
          </wp:anchor>
        </w:drawing>
      </w:r>
      <w:r w:rsidR="00CA0510">
        <w:rPr>
          <w:rFonts w:hint="eastAsia"/>
        </w:rPr>
        <w:t>手順④：</w:t>
      </w:r>
      <w:r w:rsidR="00DC2438">
        <w:rPr>
          <w:rFonts w:hint="eastAsia"/>
        </w:rPr>
        <w:t>コピーした.</w:t>
      </w:r>
      <w:proofErr w:type="spellStart"/>
      <w:r w:rsidR="00DC2438">
        <w:rPr>
          <w:rFonts w:hint="eastAsia"/>
        </w:rPr>
        <w:t>dll</w:t>
      </w:r>
      <w:proofErr w:type="spellEnd"/>
      <w:r w:rsidR="00DC2438">
        <w:rPr>
          <w:rFonts w:hint="eastAsia"/>
        </w:rPr>
        <w:t>ファイルを,使用するJavaのフォルダにペーストする</w:t>
      </w:r>
    </w:p>
    <w:p w14:paraId="7CAE3019" w14:textId="0CE6517D" w:rsidR="00DC2438" w:rsidRPr="00E80B47" w:rsidRDefault="00DC2438" w:rsidP="00DC2438">
      <w:pPr>
        <w:ind w:firstLine="188"/>
        <w:jc w:val="center"/>
      </w:pPr>
    </w:p>
    <w:p w14:paraId="1A759A81" w14:textId="19F3B4C2" w:rsidR="00DC2438" w:rsidRPr="00801789" w:rsidRDefault="0031343A" w:rsidP="0031343A">
      <w:pPr>
        <w:ind w:firstLineChars="0" w:firstLine="0"/>
      </w:pPr>
      <w:r>
        <w:lastRenderedPageBreak/>
        <w:t xml:space="preserve">　</w:t>
      </w:r>
      <w:r>
        <w:rPr>
          <w:noProof/>
        </w:rPr>
        <mc:AlternateContent>
          <mc:Choice Requires="wps">
            <w:drawing>
              <wp:anchor distT="0" distB="0" distL="114300" distR="114300" simplePos="0" relativeHeight="251809792" behindDoc="0" locked="0" layoutInCell="1" allowOverlap="1" wp14:anchorId="1496439C" wp14:editId="1895C278">
                <wp:simplePos x="0" y="0"/>
                <wp:positionH relativeFrom="column">
                  <wp:posOffset>125730</wp:posOffset>
                </wp:positionH>
                <wp:positionV relativeFrom="paragraph">
                  <wp:posOffset>4692650</wp:posOffset>
                </wp:positionV>
                <wp:extent cx="5251450" cy="635"/>
                <wp:effectExtent l="0" t="0" r="0" b="0"/>
                <wp:wrapTopAndBottom/>
                <wp:docPr id="139" name="テキスト ボックス 139"/>
                <wp:cNvGraphicFramePr/>
                <a:graphic xmlns:a="http://schemas.openxmlformats.org/drawingml/2006/main">
                  <a:graphicData uri="http://schemas.microsoft.com/office/word/2010/wordprocessingShape">
                    <wps:wsp>
                      <wps:cNvSpPr txBox="1"/>
                      <wps:spPr>
                        <a:xfrm>
                          <a:off x="0" y="0"/>
                          <a:ext cx="5251450" cy="635"/>
                        </a:xfrm>
                        <a:prstGeom prst="rect">
                          <a:avLst/>
                        </a:prstGeom>
                        <a:solidFill>
                          <a:prstClr val="white"/>
                        </a:solidFill>
                        <a:ln>
                          <a:noFill/>
                        </a:ln>
                      </wps:spPr>
                      <wps:txbx>
                        <w:txbxContent>
                          <w:p w14:paraId="479AB966" w14:textId="4099CF3A" w:rsidR="00D25234" w:rsidRPr="00BB67C2" w:rsidRDefault="00D25234" w:rsidP="0031343A">
                            <w:pPr>
                              <w:pStyle w:val="a9"/>
                              <w:ind w:firstLine="184"/>
                            </w:pPr>
                            <w:r>
                              <w:t xml:space="preserve">図 </w:t>
                            </w:r>
                            <w:fldSimple w:instr=" STYLEREF 1 \s ">
                              <w:r>
                                <w:rPr>
                                  <w:noProof/>
                                </w:rPr>
                                <w:t>4</w:t>
                              </w:r>
                            </w:fldSimple>
                            <w:r>
                              <w:t xml:space="preserve">.1.2.5　</w:t>
                            </w:r>
                            <w:r w:rsidRPr="002F5B8F">
                              <w:t>RXTXライブラリ追加①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6439C" id="テキスト ボックス 139" o:spid="_x0000_s1055" type="#_x0000_t202" style="position:absolute;left:0;text-align:left;margin-left:9.9pt;margin-top:369.5pt;width:41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" stroked="f">
                <v:textbox style="mso-fit-shape-to-text:t" inset="0,0,0,0">
                  <w:txbxContent>
                    <w:p w14:paraId="479AB966" w14:textId="4099CF3A" w:rsidR="00D25234" w:rsidRPr="00BB67C2" w:rsidRDefault="00D25234" w:rsidP="0031343A">
                      <w:pPr>
                        <w:pStyle w:val="a9"/>
                        <w:ind w:firstLine="184"/>
                      </w:pPr>
                      <w:r>
                        <w:t xml:space="preserve">図 </w:t>
                      </w:r>
                      <w:fldSimple w:instr=" STYLEREF 1 \s ">
                        <w:r>
                          <w:rPr>
                            <w:noProof/>
                          </w:rPr>
                          <w:t>4</w:t>
                        </w:r>
                      </w:fldSimple>
                      <w:r>
                        <w:t xml:space="preserve">.1.2.5　</w:t>
                      </w:r>
                      <w:r w:rsidRPr="002F5B8F">
                        <w:t>RXTXライブラリ追加①</w:t>
                      </w:r>
                    </w:p>
                  </w:txbxContent>
                </v:textbox>
                <w10:wrap type="topAndBottom"/>
              </v:shape>
            </w:pict>
          </mc:Fallback>
        </mc:AlternateContent>
      </w:r>
      <w:r w:rsidR="00801789">
        <w:rPr>
          <w:rFonts w:hint="eastAsia"/>
          <w:noProof/>
        </w:rPr>
        <mc:AlternateContent>
          <mc:Choice Requires="wpg">
            <w:drawing>
              <wp:anchor distT="0" distB="0" distL="114300" distR="114300" simplePos="0" relativeHeight="251667456" behindDoc="0" locked="0" layoutInCell="1" allowOverlap="1" wp14:anchorId="37C40ABA" wp14:editId="44523967">
                <wp:simplePos x="0" y="0"/>
                <wp:positionH relativeFrom="column">
                  <wp:posOffset>125730</wp:posOffset>
                </wp:positionH>
                <wp:positionV relativeFrom="paragraph">
                  <wp:posOffset>634365</wp:posOffset>
                </wp:positionV>
                <wp:extent cx="5251450" cy="4001135"/>
                <wp:effectExtent l="0" t="0" r="6350" b="0"/>
                <wp:wrapTopAndBottom/>
                <wp:docPr id="49" name="グループ化 49"/>
                <wp:cNvGraphicFramePr/>
                <a:graphic xmlns:a="http://schemas.openxmlformats.org/drawingml/2006/main">
                  <a:graphicData uri="http://schemas.microsoft.com/office/word/2010/wordprocessingGroup">
                    <wpg:wgp>
                      <wpg:cNvGrpSpPr/>
                      <wpg:grpSpPr>
                        <a:xfrm>
                          <a:off x="0" y="0"/>
                          <a:ext cx="5251450" cy="4001135"/>
                          <a:chOff x="0" y="0"/>
                          <a:chExt cx="5400040" cy="4115240"/>
                        </a:xfrm>
                      </wpg:grpSpPr>
                      <pic:pic xmlns:pic="http://schemas.openxmlformats.org/drawingml/2006/picture">
                        <pic:nvPicPr>
                          <pic:cNvPr id="37" name="図 37"/>
                          <pic:cNvPicPr>
                            <a:picLocks noChangeAspect="1"/>
                          </pic:cNvPicPr>
                        </pic:nvPicPr>
                        <pic:blipFill rotWithShape="1">
                          <a:blip r:embed="rId63">
                            <a:extLst>
                              <a:ext uri="{28A0092B-C50C-407E-A947-70E740481C1C}">
                                <a14:useLocalDpi xmlns:a14="http://schemas.microsoft.com/office/drawing/2010/main" val="0"/>
                              </a:ext>
                            </a:extLst>
                          </a:blip>
                          <a:srcRect b="8992"/>
                          <a:stretch/>
                        </pic:blipFill>
                        <pic:spPr bwMode="auto">
                          <a:xfrm>
                            <a:off x="0" y="0"/>
                            <a:ext cx="5400040" cy="4115240"/>
                          </a:xfrm>
                          <a:prstGeom prst="rect">
                            <a:avLst/>
                          </a:prstGeom>
                          <a:ln>
                            <a:noFill/>
                          </a:ln>
                          <a:extLst>
                            <a:ext uri="{53640926-AAD7-44D8-BBD7-CCE9431645EC}">
                              <a14:shadowObscured xmlns:a14="http://schemas.microsoft.com/office/drawing/2010/main"/>
                            </a:ext>
                          </a:extLst>
                        </pic:spPr>
                      </pic:pic>
                      <wpg:grpSp>
                        <wpg:cNvPr id="48" name="グループ化 48"/>
                        <wpg:cNvGrpSpPr/>
                        <wpg:grpSpPr>
                          <a:xfrm>
                            <a:off x="877824" y="182880"/>
                            <a:ext cx="4407010" cy="3557016"/>
                            <a:chOff x="0" y="0"/>
                            <a:chExt cx="4407010" cy="3557016"/>
                          </a:xfrm>
                        </wpg:grpSpPr>
                        <wps:wsp>
                          <wps:cNvPr id="38" name="正方形/長方形 38"/>
                          <wps:cNvSpPr/>
                          <wps:spPr>
                            <a:xfrm>
                              <a:off x="1615943" y="0"/>
                              <a:ext cx="523393" cy="1510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正方形/長方形 39"/>
                          <wps:cNvSpPr/>
                          <wps:spPr>
                            <a:xfrm>
                              <a:off x="3246120" y="1216152"/>
                              <a:ext cx="1160890"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正方形/長方形 40"/>
                          <wps:cNvSpPr/>
                          <wps:spPr>
                            <a:xfrm>
                              <a:off x="429768" y="3374136"/>
                              <a:ext cx="842839"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直線矢印コネクタ 41"/>
                          <wps:cNvCnPr/>
                          <wps:spPr>
                            <a:xfrm flipH="1">
                              <a:off x="667512" y="219456"/>
                              <a:ext cx="1057523" cy="1200123"/>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直線矢印コネクタ 42"/>
                          <wps:cNvCnPr/>
                          <wps:spPr>
                            <a:xfrm flipH="1">
                              <a:off x="1344168" y="1490472"/>
                              <a:ext cx="2353586" cy="1915546"/>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正方形/長方形 43"/>
                          <wps:cNvSpPr/>
                          <wps:spPr>
                            <a:xfrm>
                              <a:off x="0" y="1463040"/>
                              <a:ext cx="620202"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直線矢印コネクタ 44"/>
                          <wps:cNvCnPr/>
                          <wps:spPr>
                            <a:xfrm flipV="1">
                              <a:off x="676656" y="1325880"/>
                              <a:ext cx="2504661" cy="190831"/>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A688372" id="グループ化 49" o:spid="_x0000_s1026" style="position:absolute;left:0;text-align:left;margin-left:9.9pt;margin-top:49.95pt;width:413.5pt;height:315.05pt;z-index:251667456;mso-width-relative:margin;mso-height-relative:margin" coordsize="54000,41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">
                <v:shape id="図 37" o:spid="_x0000_s1027" type="#_x0000_t75" style="position:absolute;width:54000;height:4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">
                  <v:imagedata r:id="rId64" o:title="" cropbottom="5893f"/>
                  <v:path arrowok="t"/>
                </v:shape>
                <v:group id="グループ化 48" o:spid="_x0000_s1028" style="position:absolute;left:8778;top:1828;width:44070;height:35570" coordsize="44070,3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正方形/長方形 38" o:spid="_x0000_s1029" style="position:absolute;left:16159;width:5234;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" filled="f" strokecolor="red" strokeweight="1pt"/>
                  <v:rect id="正方形/長方形 39" o:spid="_x0000_s1030" style="position:absolute;left:32461;top:12161;width:11609;height:2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LywgAAANsAAAAPAAAAZHJzL2Rvd25yZXYueG1sRI/NigIx&#10;EITvwr5D6AVvmlFB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A58xLywgAAANsAAAAPAAAA&#10;AAAAAAAAAAAAAAcCAABkcnMvZG93bnJldi54bWxQSwUGAAAAAAMAAwC3AAAA9gIAAAAA&#10;" filled="f" strokecolor="red" strokeweight="1pt"/>
                  <v:rect id="正方形/長方形 40" o:spid="_x0000_s1031" style="position:absolute;left:4297;top:33741;width:84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v:shape id="直線矢印コネクタ 41" o:spid="_x0000_s1032" type="#_x0000_t32" style="position:absolute;left:6675;top:2194;width:10575;height:12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" strokecolor="red" strokeweight="1.25pt">
                    <v:stroke endarrow="block" joinstyle="miter"/>
                  </v:shape>
                  <v:shape id="直線矢印コネクタ 42" o:spid="_x0000_s1033" type="#_x0000_t32" style="position:absolute;left:13441;top:14904;width:23536;height:191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" strokecolor="red" strokeweight="1.25pt">
                    <v:stroke endarrow="block" joinstyle="miter"/>
                  </v:shape>
                  <v:rect id="正方形/長方形 43" o:spid="_x0000_s1034" style="position:absolute;top:14630;width:6202;height:1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" filled="f" strokecolor="red" strokeweight="1pt"/>
                  <v:shape id="直線矢印コネクタ 44" o:spid="_x0000_s1035" type="#_x0000_t32" style="position:absolute;left:6766;top:13258;width:25047;height:1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" strokecolor="red" strokeweight="1.25pt">
                    <v:stroke endarrow="block" joinstyle="miter"/>
                  </v:shape>
                </v:group>
                <w10:wrap type="topAndBottom"/>
              </v:group>
            </w:pict>
          </mc:Fallback>
        </mc:AlternateContent>
      </w:r>
      <w:r w:rsidR="00CA0510">
        <w:rPr>
          <w:rFonts w:hint="eastAsia"/>
        </w:rPr>
        <w:t>手順⑤：</w:t>
      </w:r>
      <w:r w:rsidR="008622B5">
        <w:rPr>
          <w:rFonts w:hint="eastAsia"/>
        </w:rPr>
        <w:t>Eclipseメニューバーの「プロジェクト」→「Javaのビルド・パス」→「外部JARの追加」から「RXTX</w:t>
      </w:r>
      <w:r w:rsidR="008622B5">
        <w:t>comm.jar」</w:t>
      </w:r>
      <w:r w:rsidR="008622B5">
        <w:rPr>
          <w:rFonts w:hint="eastAsia"/>
        </w:rPr>
        <w:t>を</w:t>
      </w:r>
      <w:r w:rsidR="00801789">
        <w:rPr>
          <w:rFonts w:hint="eastAsia"/>
        </w:rPr>
        <w:t>選択する</w:t>
      </w:r>
    </w:p>
    <w:p w14:paraId="2610A0B6" w14:textId="5F9C1594" w:rsidR="00801789" w:rsidRDefault="008622B5" w:rsidP="0031343A">
      <w:pPr>
        <w:ind w:firstLine="188"/>
        <w:jc w:val="center"/>
      </w:pPr>
      <w:r>
        <w:rPr>
          <w:rFonts w:hint="eastAsia"/>
        </w:rPr>
        <w:t xml:space="preserve">　</w:t>
      </w:r>
      <w:r w:rsidR="0031343A" w:rsidRPr="00E80B47">
        <w:t xml:space="preserve"> </w:t>
      </w:r>
    </w:p>
    <w:p w14:paraId="4D91A951" w14:textId="50EC9536" w:rsidR="00802D27" w:rsidRDefault="0031343A" w:rsidP="0031343A">
      <w:pPr>
        <w:ind w:firstLineChars="200" w:firstLine="376"/>
      </w:pPr>
      <w:r>
        <w:rPr>
          <w:noProof/>
        </w:rPr>
        <mc:AlternateContent>
          <mc:Choice Requires="wps">
            <w:drawing>
              <wp:anchor distT="0" distB="0" distL="114300" distR="114300" simplePos="0" relativeHeight="251811840" behindDoc="0" locked="0" layoutInCell="1" allowOverlap="1" wp14:anchorId="371EF9DA" wp14:editId="21710D05">
                <wp:simplePos x="0" y="0"/>
                <wp:positionH relativeFrom="column">
                  <wp:posOffset>387350</wp:posOffset>
                </wp:positionH>
                <wp:positionV relativeFrom="paragraph">
                  <wp:posOffset>1974215</wp:posOffset>
                </wp:positionV>
                <wp:extent cx="4631055" cy="508000"/>
                <wp:effectExtent l="0" t="0" r="0" b="6350"/>
                <wp:wrapTopAndBottom/>
                <wp:docPr id="140" name="テキスト ボックス 140"/>
                <wp:cNvGraphicFramePr/>
                <a:graphic xmlns:a="http://schemas.openxmlformats.org/drawingml/2006/main">
                  <a:graphicData uri="http://schemas.microsoft.com/office/word/2010/wordprocessingShape">
                    <wps:wsp>
                      <wps:cNvSpPr txBox="1"/>
                      <wps:spPr>
                        <a:xfrm>
                          <a:off x="0" y="0"/>
                          <a:ext cx="4631055" cy="508000"/>
                        </a:xfrm>
                        <a:prstGeom prst="rect">
                          <a:avLst/>
                        </a:prstGeom>
                        <a:solidFill>
                          <a:prstClr val="white"/>
                        </a:solidFill>
                        <a:ln>
                          <a:noFill/>
                        </a:ln>
                      </wps:spPr>
                      <wps:txbx>
                        <w:txbxContent>
                          <w:p w14:paraId="5D150671" w14:textId="5E5CEB10" w:rsidR="00D25234" w:rsidRPr="00B92C3D" w:rsidRDefault="00D25234" w:rsidP="0031343A">
                            <w:pPr>
                              <w:pStyle w:val="a9"/>
                              <w:ind w:firstLine="184"/>
                              <w:rPr>
                                <w:noProof/>
                              </w:rPr>
                            </w:pPr>
                            <w:r>
                              <w:t xml:space="preserve">図 </w:t>
                            </w:r>
                            <w:fldSimple w:instr=" STYLEREF 1 \s ">
                              <w:r>
                                <w:rPr>
                                  <w:noProof/>
                                </w:rPr>
                                <w:t>4</w:t>
                              </w:r>
                            </w:fldSimple>
                            <w:r>
                              <w:t>.1.2.6</w:t>
                            </w:r>
                            <w:r w:rsidRPr="0025705F">
                              <w:t xml:space="preserve">　RXTXライブラリ追加②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EF9DA" id="テキスト ボックス 140" o:spid="_x0000_s1056" type="#_x0000_t202" style="position:absolute;left:0;text-align:left;margin-left:30.5pt;margin-top:155.45pt;width:364.65pt;height:40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" stroked="f">
                <v:textbox inset="0,0,0,0">
                  <w:txbxContent>
                    <w:p w14:paraId="5D150671" w14:textId="5E5CEB10" w:rsidR="00D25234" w:rsidRPr="00B92C3D" w:rsidRDefault="00D25234" w:rsidP="0031343A">
                      <w:pPr>
                        <w:pStyle w:val="a9"/>
                        <w:ind w:firstLine="184"/>
                        <w:rPr>
                          <w:noProof/>
                        </w:rPr>
                      </w:pPr>
                      <w:r>
                        <w:t xml:space="preserve">図 </w:t>
                      </w:r>
                      <w:fldSimple w:instr=" STYLEREF 1 \s ">
                        <w:r>
                          <w:rPr>
                            <w:noProof/>
                          </w:rPr>
                          <w:t>4</w:t>
                        </w:r>
                      </w:fldSimple>
                      <w:r>
                        <w:t>.1.2.6</w:t>
                      </w:r>
                      <w:r w:rsidRPr="0025705F">
                        <w:t xml:space="preserve">　RXTXライブラリ追加②</w:t>
                      </w:r>
                    </w:p>
                  </w:txbxContent>
                </v:textbox>
                <w10:wrap type="topAndBottom"/>
              </v:shape>
            </w:pict>
          </mc:Fallback>
        </mc:AlternateContent>
      </w:r>
      <w:r w:rsidR="00801789">
        <w:rPr>
          <w:rFonts w:hint="eastAsia"/>
          <w:noProof/>
        </w:rPr>
        <mc:AlternateContent>
          <mc:Choice Requires="wpg">
            <w:drawing>
              <wp:anchor distT="0" distB="0" distL="114300" distR="114300" simplePos="0" relativeHeight="251670528" behindDoc="0" locked="0" layoutInCell="1" allowOverlap="1" wp14:anchorId="3373B2F6" wp14:editId="090D422D">
                <wp:simplePos x="0" y="0"/>
                <wp:positionH relativeFrom="column">
                  <wp:posOffset>384175</wp:posOffset>
                </wp:positionH>
                <wp:positionV relativeFrom="paragraph">
                  <wp:posOffset>361950</wp:posOffset>
                </wp:positionV>
                <wp:extent cx="4631055" cy="1554480"/>
                <wp:effectExtent l="0" t="0" r="0" b="7620"/>
                <wp:wrapTopAndBottom/>
                <wp:docPr id="50" name="グループ化 50"/>
                <wp:cNvGraphicFramePr/>
                <a:graphic xmlns:a="http://schemas.openxmlformats.org/drawingml/2006/main">
                  <a:graphicData uri="http://schemas.microsoft.com/office/word/2010/wordprocessingGroup">
                    <wpg:wgp>
                      <wpg:cNvGrpSpPr/>
                      <wpg:grpSpPr>
                        <a:xfrm>
                          <a:off x="0" y="0"/>
                          <a:ext cx="4631055" cy="1554480"/>
                          <a:chOff x="0" y="0"/>
                          <a:chExt cx="4631055" cy="1554480"/>
                        </a:xfrm>
                      </wpg:grpSpPr>
                      <pic:pic xmlns:pic="http://schemas.openxmlformats.org/drawingml/2006/picture">
                        <pic:nvPicPr>
                          <pic:cNvPr id="36" name="図 36"/>
                          <pic:cNvPicPr>
                            <a:picLocks noChangeAspect="1"/>
                          </pic:cNvPicPr>
                        </pic:nvPicPr>
                        <pic:blipFill rotWithShape="1">
                          <a:blip r:embed="rId65">
                            <a:extLst>
                              <a:ext uri="{28A0092B-C50C-407E-A947-70E740481C1C}">
                                <a14:useLocalDpi xmlns:a14="http://schemas.microsoft.com/office/drawing/2010/main" val="0"/>
                              </a:ext>
                            </a:extLst>
                          </a:blip>
                          <a:srcRect l="17475" t="64224" r="442" b="314"/>
                          <a:stretch/>
                        </pic:blipFill>
                        <pic:spPr bwMode="auto">
                          <a:xfrm>
                            <a:off x="0" y="0"/>
                            <a:ext cx="4631055" cy="1554480"/>
                          </a:xfrm>
                          <a:prstGeom prst="rect">
                            <a:avLst/>
                          </a:prstGeom>
                          <a:ln>
                            <a:noFill/>
                          </a:ln>
                          <a:extLst>
                            <a:ext uri="{53640926-AAD7-44D8-BBD7-CCE9431645EC}">
                              <a14:shadowObscured xmlns:a14="http://schemas.microsoft.com/office/drawing/2010/main"/>
                            </a:ext>
                          </a:extLst>
                        </pic:spPr>
                      </pic:pic>
                      <wps:wsp>
                        <wps:cNvPr id="47" name="正方形/長方形 47"/>
                        <wps:cNvSpPr/>
                        <wps:spPr>
                          <a:xfrm>
                            <a:off x="3030772" y="1241066"/>
                            <a:ext cx="731520"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6EEAF0" id="グループ化 50" o:spid="_x0000_s1026" style="position:absolute;left:0;text-align:left;margin-left:30.25pt;margin-top:28.5pt;width:364.65pt;height:122.4pt;z-index:251670528" coordsize="46310,1554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">
                <v:shape id="図 36" o:spid="_x0000_s1027" type="#_x0000_t75" style="position:absolute;width:46310;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">
                  <v:imagedata r:id="rId66" o:title="" croptop="42090f" cropbottom="206f" cropleft="11452f" cropright="290f"/>
                  <v:path arrowok="t"/>
                </v:shape>
                <v:rect id="正方形/長方形 47" o:spid="_x0000_s1028" style="position:absolute;left:30307;top:12410;width:7315;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w10:wrap type="topAndBottom"/>
              </v:group>
            </w:pict>
          </mc:Fallback>
        </mc:AlternateContent>
      </w:r>
      <w:r w:rsidR="008622B5">
        <w:rPr>
          <w:rFonts w:hint="eastAsia"/>
        </w:rPr>
        <w:t>手順⑥：</w:t>
      </w:r>
      <w:r w:rsidR="00801789">
        <w:rPr>
          <w:rFonts w:hint="eastAsia"/>
        </w:rPr>
        <w:t>追加後,適用して</w:t>
      </w:r>
      <w:r w:rsidR="00267428">
        <w:rPr>
          <w:rFonts w:hint="eastAsia"/>
        </w:rPr>
        <w:t>プロパティ</w:t>
      </w:r>
      <w:r w:rsidR="00801789">
        <w:rPr>
          <w:rFonts w:hint="eastAsia"/>
        </w:rPr>
        <w:t>を閉じる</w:t>
      </w:r>
    </w:p>
    <w:p w14:paraId="4FCE21CB" w14:textId="1FC08C47" w:rsidR="00DC2438" w:rsidRDefault="005E773D" w:rsidP="00802D27">
      <w:pPr>
        <w:ind w:firstLineChars="200" w:firstLine="376"/>
      </w:pPr>
      <w:r>
        <w:rPr>
          <w:rFonts w:hint="eastAsia"/>
          <w:noProof/>
        </w:rPr>
        <w:t>環境設定は以上で完了となる.</w:t>
      </w:r>
      <w:r w:rsidRPr="006F074F">
        <w:t xml:space="preserve"> </w:t>
      </w:r>
    </w:p>
    <w:p w14:paraId="44EBB8F6" w14:textId="7788C6BA" w:rsidR="005E773D" w:rsidRDefault="00FA4B95" w:rsidP="00FA4B95">
      <w:pPr>
        <w:pStyle w:val="3"/>
      </w:pPr>
      <w:bookmarkStart w:id="31" w:name="_Toc97034644"/>
      <w:r>
        <w:rPr>
          <w:rFonts w:hint="eastAsia"/>
        </w:rPr>
        <w:lastRenderedPageBreak/>
        <w:t>Java</w:t>
      </w:r>
      <w:r>
        <w:rPr>
          <w:rFonts w:hint="eastAsia"/>
        </w:rPr>
        <w:t>のプログラムにおけるシリアル通信の方法</w:t>
      </w:r>
      <w:bookmarkEnd w:id="31"/>
    </w:p>
    <w:p w14:paraId="0674A99D" w14:textId="0AAF87FB" w:rsidR="00FA4B95" w:rsidRDefault="00FA4B95" w:rsidP="00FA4B95">
      <w:pPr>
        <w:ind w:firstLine="188"/>
      </w:pPr>
      <w:r>
        <w:rPr>
          <w:rFonts w:hint="eastAsia"/>
        </w:rPr>
        <w:t>Javaからシリアル通信でデータを送信するために組んだプログラム</w:t>
      </w:r>
      <w:r w:rsidR="00EE76DB">
        <w:rPr>
          <w:rFonts w:hint="eastAsia"/>
        </w:rPr>
        <w:t>の関数</w:t>
      </w:r>
      <w:r w:rsidR="004506B4">
        <w:rPr>
          <w:rFonts w:hint="eastAsia"/>
        </w:rPr>
        <w:t>は以下のとおり</w:t>
      </w:r>
      <w:r>
        <w:rPr>
          <w:rFonts w:hint="eastAsia"/>
        </w:rPr>
        <w:t>である</w:t>
      </w:r>
    </w:p>
    <w:p w14:paraId="3EC69225" w14:textId="18770733" w:rsidR="00802D27" w:rsidRPr="00FA4B95" w:rsidRDefault="00C8048D" w:rsidP="00802D27">
      <w:pPr>
        <w:ind w:firstLine="188"/>
      </w:pPr>
      <w:r>
        <w:rPr>
          <w:rFonts w:hint="eastAsia"/>
        </w:rPr>
        <w:t>関数名：</w:t>
      </w:r>
      <w:proofErr w:type="spellStart"/>
      <w:r>
        <w:rPr>
          <w:rFonts w:hint="eastAsia"/>
        </w:rPr>
        <w:t>sendToPort</w:t>
      </w:r>
      <w:proofErr w:type="spellEnd"/>
    </w:p>
    <w:p w14:paraId="1652DFF7" w14:textId="277D4041" w:rsidR="00EE76DB" w:rsidRDefault="00613FA1" w:rsidP="00D6751C">
      <w:pPr>
        <w:ind w:firstLineChars="0" w:firstLine="0"/>
      </w:pPr>
      <w:r>
        <w:rPr>
          <w:rFonts w:hint="eastAsia"/>
        </w:rPr>
        <w:t>①ポートを取得する</w:t>
      </w:r>
    </w:p>
    <w:p w14:paraId="4A0250DD" w14:textId="77777777" w:rsidR="009820A2" w:rsidRDefault="009820A2" w:rsidP="00211EE9">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proofErr w:type="spellStart"/>
      <w:r w:rsidRPr="00240683">
        <w:rPr>
          <w:rFonts w:ascii="Consolas" w:hAnsi="Consolas"/>
        </w:rPr>
        <w:t>CommPortIdentifier</w:t>
      </w:r>
      <w:proofErr w:type="spellEnd"/>
      <w:r w:rsidRPr="00240683">
        <w:rPr>
          <w:rFonts w:ascii="Consolas" w:hAnsi="Consolas"/>
        </w:rPr>
        <w:t xml:space="preserve"> </w:t>
      </w:r>
      <w:proofErr w:type="spellStart"/>
      <w:r w:rsidRPr="00240683">
        <w:rPr>
          <w:rFonts w:ascii="Consolas" w:hAnsi="Consolas"/>
        </w:rPr>
        <w:t>comID</w:t>
      </w:r>
      <w:proofErr w:type="spellEnd"/>
      <w:r w:rsidRPr="00240683">
        <w:rPr>
          <w:rFonts w:ascii="Consolas" w:hAnsi="Consolas"/>
        </w:rPr>
        <w:t xml:space="preserve"> =</w:t>
      </w:r>
    </w:p>
    <w:p w14:paraId="0FACDE37" w14:textId="562D598A" w:rsidR="009820A2" w:rsidRPr="00211EE9" w:rsidRDefault="009820A2" w:rsidP="00211EE9">
      <w:pPr>
        <w:pBdr>
          <w:top w:val="single" w:sz="12" w:space="1" w:color="auto"/>
          <w:left w:val="single" w:sz="12" w:space="4" w:color="auto"/>
          <w:bottom w:val="single" w:sz="12" w:space="1" w:color="auto"/>
          <w:right w:val="single" w:sz="12" w:space="4" w:color="auto"/>
        </w:pBdr>
        <w:spacing w:line="240" w:lineRule="auto"/>
        <w:ind w:firstLineChars="446" w:firstLine="839"/>
        <w:rPr>
          <w:rFonts w:ascii="Consolas" w:hAnsi="Consolas"/>
        </w:rPr>
      </w:pPr>
      <w:r>
        <w:rPr>
          <w:rFonts w:ascii="Consolas" w:hAnsi="Consolas"/>
        </w:rPr>
        <w:tab/>
      </w:r>
      <w:r>
        <w:rPr>
          <w:rFonts w:ascii="Consolas" w:hAnsi="Consolas"/>
        </w:rPr>
        <w:tab/>
      </w:r>
      <w:r>
        <w:rPr>
          <w:rFonts w:ascii="Consolas" w:hAnsi="Consolas"/>
        </w:rPr>
        <w:tab/>
      </w:r>
      <w:r w:rsidRPr="00240683">
        <w:rPr>
          <w:rFonts w:ascii="Consolas" w:hAnsi="Consolas"/>
        </w:rPr>
        <w:t xml:space="preserve"> </w:t>
      </w:r>
      <w:proofErr w:type="spellStart"/>
      <w:r w:rsidRPr="00240683">
        <w:rPr>
          <w:rFonts w:ascii="Consolas" w:hAnsi="Consolas"/>
        </w:rPr>
        <w:t>CommPortIdenti</w:t>
      </w:r>
      <w:r w:rsidR="00211EE9">
        <w:rPr>
          <w:rFonts w:ascii="Consolas" w:hAnsi="Consolas"/>
        </w:rPr>
        <w:t>fier.getPortIdentifier</w:t>
      </w:r>
      <w:proofErr w:type="spellEnd"/>
      <w:r w:rsidR="00211EE9">
        <w:rPr>
          <w:rFonts w:ascii="Consolas" w:hAnsi="Consolas"/>
        </w:rPr>
        <w:t>("COM6");</w:t>
      </w:r>
    </w:p>
    <w:p w14:paraId="28510D25" w14:textId="2AB198B0" w:rsidR="00C22B54" w:rsidRPr="00C22B54" w:rsidRDefault="00C22B54">
      <w:pPr>
        <w:ind w:firstLineChars="0" w:firstLine="0"/>
        <w:jc w:val="center"/>
        <w:rPr>
          <w:b/>
        </w:rPr>
        <w:pPrChange w:id="32" w:author="y20508" w:date="2022-02-22T10:51:00Z">
          <w:pPr>
            <w:ind w:firstLine="184"/>
          </w:pPr>
        </w:pPrChange>
      </w:pPr>
      <w:r w:rsidRPr="00B63350">
        <w:rPr>
          <w:rFonts w:hint="eastAsia"/>
          <w:b/>
        </w:rPr>
        <w:t xml:space="preserve">リスト 4.1.3.1　 </w:t>
      </w:r>
      <w:proofErr w:type="spellStart"/>
      <w:r w:rsidRPr="00B63350">
        <w:rPr>
          <w:rFonts w:hint="eastAsia"/>
          <w:b/>
        </w:rPr>
        <w:t>sendToPort</w:t>
      </w:r>
      <w:proofErr w:type="spellEnd"/>
      <w:r w:rsidRPr="00B63350">
        <w:rPr>
          <w:rFonts w:hint="eastAsia"/>
          <w:b/>
        </w:rPr>
        <w:t>関数-1</w:t>
      </w:r>
      <w:r w:rsidR="00613FA1">
        <w:rPr>
          <w:rFonts w:hint="eastAsia"/>
        </w:rPr>
        <w:t xml:space="preserve">　</w:t>
      </w:r>
    </w:p>
    <w:p w14:paraId="02E15670" w14:textId="6BB560D7" w:rsidR="00D6751C" w:rsidRDefault="00613FA1" w:rsidP="00C22B54">
      <w:pPr>
        <w:ind w:firstLineChars="0" w:firstLine="0"/>
      </w:pPr>
      <w:r w:rsidRPr="00613FA1">
        <w:rPr>
          <w:rFonts w:hint="eastAsia"/>
        </w:rPr>
        <w:t>“</w:t>
      </w:r>
      <w:proofErr w:type="spellStart"/>
      <w:r w:rsidRPr="00613FA1">
        <w:t>CommPortIdentifier</w:t>
      </w:r>
      <w:proofErr w:type="spellEnd"/>
      <w:r w:rsidRPr="00613FA1">
        <w:t>”クラスのオブジェクトを作り</w:t>
      </w:r>
      <w:r w:rsidR="006E3D7C">
        <w:t>,</w:t>
      </w:r>
      <w:r w:rsidRPr="00613FA1">
        <w:t>その中のメソッド“</w:t>
      </w:r>
      <w:proofErr w:type="spellStart"/>
      <w:r w:rsidRPr="00613FA1">
        <w:t>getPortIdentifier</w:t>
      </w:r>
      <w:proofErr w:type="spellEnd"/>
      <w:r w:rsidRPr="00613FA1">
        <w:t>()”を</w:t>
      </w:r>
      <w:r w:rsidR="002A60EC">
        <w:t>呼び出</w:t>
      </w:r>
      <w:r w:rsidRPr="00613FA1">
        <w:t>す</w:t>
      </w:r>
      <w:r w:rsidR="006E3D7C">
        <w:t>.</w:t>
      </w:r>
      <w:r w:rsidRPr="00613FA1">
        <w:t>引数は使用したいCOMポート名</w:t>
      </w:r>
      <w:r w:rsidR="002A60EC">
        <w:rPr>
          <w:rFonts w:hint="eastAsia"/>
        </w:rPr>
        <w:t>である</w:t>
      </w:r>
      <w:r w:rsidR="006E3D7C">
        <w:t>.</w:t>
      </w:r>
      <w:r w:rsidRPr="00613FA1">
        <w:t>今回は</w:t>
      </w:r>
      <w:r w:rsidR="00D6751C">
        <w:rPr>
          <w:rFonts w:hint="eastAsia"/>
        </w:rPr>
        <w:t>COM6を使用した.</w:t>
      </w:r>
    </w:p>
    <w:p w14:paraId="55D0A5FB" w14:textId="676AAFA6" w:rsidR="00613FA1" w:rsidDel="002A60EC" w:rsidRDefault="00613FA1" w:rsidP="00D6751C">
      <w:pPr>
        <w:ind w:left="188" w:firstLineChars="0" w:firstLine="0"/>
        <w:rPr>
          <w:del w:id="33" w:author="y20508" w:date="2022-02-22T10:51:00Z"/>
        </w:rPr>
      </w:pPr>
      <w:del w:id="34" w:author="y20508" w:date="2022-02-22T10:56:00Z">
        <w:r w:rsidDel="002A60EC">
          <w:delText>O</w:delText>
        </w:r>
      </w:del>
      <w:del w:id="35" w:author="y20508" w:date="2022-02-22T10:55:00Z">
        <w:r w:rsidDel="002A60EC">
          <w:delText>M</w:delText>
        </w:r>
        <w:r w:rsidDel="002A60EC">
          <w:rPr>
            <w:rFonts w:hint="eastAsia"/>
          </w:rPr>
          <w:delText>6</w:delText>
        </w:r>
        <w:r w:rsidR="002A60EC" w:rsidDel="002A60EC">
          <w:rPr>
            <w:rFonts w:hint="eastAsia"/>
          </w:rPr>
          <w:delText>を</w:delText>
        </w:r>
      </w:del>
      <w:del w:id="36" w:author="y20508" w:date="2022-02-22T10:52:00Z">
        <w:r w:rsidR="002A60EC" w:rsidRPr="002A60EC" w:rsidDel="002A60EC">
          <w:rPr>
            <w:rFonts w:hint="eastAsia"/>
          </w:rPr>
          <w:delText>した</w:delText>
        </w:r>
      </w:del>
      <w:del w:id="37" w:author="y20508" w:date="2022-02-22T10:51:00Z">
        <w:r w:rsidR="002A60EC" w:rsidRPr="002A60EC" w:rsidDel="002A60EC">
          <w:delText>.</w:delText>
        </w:r>
      </w:del>
    </w:p>
    <w:p w14:paraId="625B5EA6" w14:textId="30126B90" w:rsidR="002A60EC" w:rsidRDefault="002A60EC">
      <w:pPr>
        <w:ind w:firstLineChars="0" w:firstLine="0"/>
        <w:rPr>
          <w:ins w:id="38" w:author="y20508" w:date="2022-02-22T10:51:00Z"/>
        </w:rPr>
        <w:pPrChange w:id="39" w:author="y20508" w:date="2022-02-22T10:51:00Z">
          <w:pPr>
            <w:ind w:firstLine="188"/>
          </w:pPr>
        </w:pPrChange>
      </w:pPr>
    </w:p>
    <w:p w14:paraId="4002C278" w14:textId="79B6FF7F" w:rsidR="002A60EC" w:rsidRDefault="00D6751C" w:rsidP="00D6751C">
      <w:pPr>
        <w:ind w:firstLineChars="0" w:firstLine="0"/>
      </w:pPr>
      <w:r>
        <w:rPr>
          <w:rFonts w:hint="eastAsia"/>
        </w:rPr>
        <w:t>②</w:t>
      </w:r>
      <w:r w:rsidRPr="00D6751C">
        <w:rPr>
          <w:rFonts w:hint="eastAsia"/>
        </w:rPr>
        <w:t>ポートを開く</w:t>
      </w:r>
    </w:p>
    <w:p w14:paraId="547E4765" w14:textId="3225AA3E" w:rsidR="009820A2" w:rsidRPr="00B63350" w:rsidRDefault="009820A2" w:rsidP="00B63350">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proofErr w:type="spellStart"/>
      <w:r w:rsidRPr="00240683">
        <w:rPr>
          <w:rFonts w:ascii="Consolas" w:hAnsi="Consolas"/>
        </w:rPr>
        <w:t>CommPort</w:t>
      </w:r>
      <w:proofErr w:type="spellEnd"/>
      <w:r w:rsidRPr="00240683">
        <w:rPr>
          <w:rFonts w:ascii="Consolas" w:hAnsi="Consolas"/>
        </w:rPr>
        <w:t xml:space="preserve"> </w:t>
      </w:r>
      <w:proofErr w:type="spellStart"/>
      <w:r w:rsidRPr="00240683">
        <w:rPr>
          <w:rFonts w:ascii="Consolas" w:hAnsi="Consolas"/>
        </w:rPr>
        <w:t>commPort</w:t>
      </w:r>
      <w:proofErr w:type="spellEnd"/>
      <w:r w:rsidRPr="00240683">
        <w:rPr>
          <w:rFonts w:ascii="Consolas" w:hAnsi="Consolas"/>
        </w:rPr>
        <w:t xml:space="preserve"> = </w:t>
      </w:r>
      <w:proofErr w:type="spellStart"/>
      <w:r w:rsidRPr="00240683">
        <w:rPr>
          <w:rFonts w:ascii="Consolas" w:hAnsi="Consolas"/>
        </w:rPr>
        <w:t>comID.open</w:t>
      </w:r>
      <w:proofErr w:type="spellEnd"/>
      <w:r w:rsidRPr="00240683">
        <w:rPr>
          <w:rFonts w:ascii="Consolas" w:hAnsi="Consolas"/>
        </w:rPr>
        <w:t>("COM6", 115000);</w:t>
      </w:r>
    </w:p>
    <w:p w14:paraId="2D65E2D3" w14:textId="05235712" w:rsidR="00416D9A" w:rsidRPr="00416D9A" w:rsidRDefault="00416D9A" w:rsidP="00416D9A">
      <w:pPr>
        <w:ind w:firstLineChars="0" w:firstLine="0"/>
        <w:jc w:val="center"/>
        <w:rPr>
          <w:b/>
        </w:rPr>
      </w:pPr>
      <w:r w:rsidRPr="00B63350">
        <w:rPr>
          <w:rFonts w:hint="eastAsia"/>
          <w:b/>
        </w:rPr>
        <w:t>リスト 4.1.3.</w:t>
      </w:r>
      <w:r>
        <w:rPr>
          <w:rFonts w:hint="eastAsia"/>
          <w:b/>
        </w:rPr>
        <w:t>2</w:t>
      </w:r>
      <w:r w:rsidRPr="00B63350">
        <w:rPr>
          <w:rFonts w:hint="eastAsia"/>
          <w:b/>
        </w:rPr>
        <w:t xml:space="preserve">　 </w:t>
      </w:r>
      <w:proofErr w:type="spellStart"/>
      <w:r w:rsidRPr="00B63350">
        <w:rPr>
          <w:rFonts w:hint="eastAsia"/>
          <w:b/>
        </w:rPr>
        <w:t>sendToPort</w:t>
      </w:r>
      <w:proofErr w:type="spellEnd"/>
      <w:r w:rsidRPr="00B63350">
        <w:rPr>
          <w:rFonts w:hint="eastAsia"/>
          <w:b/>
        </w:rPr>
        <w:t>関数-</w:t>
      </w:r>
      <w:r>
        <w:rPr>
          <w:rFonts w:hint="eastAsia"/>
          <w:b/>
        </w:rPr>
        <w:t>2</w:t>
      </w:r>
    </w:p>
    <w:p w14:paraId="6288239F" w14:textId="74745175" w:rsidR="00D6751C" w:rsidRDefault="00D6751C" w:rsidP="002A60EC">
      <w:pPr>
        <w:ind w:firstLine="188"/>
      </w:pPr>
      <w:r w:rsidRPr="00D6751C">
        <w:rPr>
          <w:rFonts w:hint="eastAsia"/>
        </w:rPr>
        <w:t>“</w:t>
      </w:r>
      <w:proofErr w:type="spellStart"/>
      <w:r w:rsidRPr="00D6751C">
        <w:t>CommPort</w:t>
      </w:r>
      <w:proofErr w:type="spellEnd"/>
      <w:r w:rsidRPr="00D6751C">
        <w:t>”</w:t>
      </w:r>
      <w:r w:rsidR="00B63350">
        <w:t>クラスのインスタンスを作</w:t>
      </w:r>
      <w:r w:rsidR="00B63350">
        <w:rPr>
          <w:rFonts w:hint="eastAsia"/>
        </w:rPr>
        <w:t>り</w:t>
      </w:r>
      <w:r w:rsidR="006E3D7C">
        <w:t>,</w:t>
      </w:r>
      <w:r>
        <w:t>そこへ</w:t>
      </w:r>
      <w:r>
        <w:rPr>
          <w:rFonts w:hint="eastAsia"/>
        </w:rPr>
        <w:t>①</w:t>
      </w:r>
      <w:r w:rsidRPr="00D6751C">
        <w:t>で作成した</w:t>
      </w:r>
      <w:proofErr w:type="spellStart"/>
      <w:r w:rsidRPr="00D6751C">
        <w:t>comID</w:t>
      </w:r>
      <w:proofErr w:type="spellEnd"/>
      <w:r w:rsidRPr="00D6751C">
        <w:t>内の“open()”メソッドを呼び出</w:t>
      </w:r>
      <w:r>
        <w:rPr>
          <w:rFonts w:hint="eastAsia"/>
        </w:rPr>
        <w:t>す</w:t>
      </w:r>
      <w:r w:rsidR="006E3D7C">
        <w:t>.</w:t>
      </w:r>
      <w:r w:rsidRPr="00D6751C">
        <w:t xml:space="preserve"> open()メソッドの引数はそのCOM</w:t>
      </w:r>
      <w:r>
        <w:t>ポートを使用するアプリケーション名と</w:t>
      </w:r>
      <w:r w:rsidR="006E3D7C">
        <w:t>,</w:t>
      </w:r>
      <w:r>
        <w:t>タイムアウト時間の設定</w:t>
      </w:r>
      <w:r>
        <w:rPr>
          <w:rFonts w:hint="eastAsia"/>
        </w:rPr>
        <w:t>である</w:t>
      </w:r>
      <w:r w:rsidRPr="00D6751C">
        <w:t>が</w:t>
      </w:r>
      <w:r w:rsidR="006E3D7C">
        <w:t>,</w:t>
      </w:r>
      <w:r w:rsidRPr="00D6751C">
        <w:t xml:space="preserve"> </w:t>
      </w:r>
      <w:r>
        <w:t>アプリケーション名は何にしても動作</w:t>
      </w:r>
      <w:r>
        <w:rPr>
          <w:rFonts w:hint="eastAsia"/>
        </w:rPr>
        <w:t>する</w:t>
      </w:r>
      <w:r w:rsidR="006E3D7C">
        <w:t>.</w:t>
      </w:r>
      <w:r>
        <w:rPr>
          <w:rFonts w:hint="eastAsia"/>
        </w:rPr>
        <w:t>タイムアウトも適当な値に設定している.</w:t>
      </w:r>
    </w:p>
    <w:p w14:paraId="6DA96EF9" w14:textId="16C290BC" w:rsidR="00D6751C" w:rsidRDefault="00D6751C" w:rsidP="002A60EC">
      <w:pPr>
        <w:ind w:firstLine="188"/>
      </w:pPr>
    </w:p>
    <w:p w14:paraId="1AE54476" w14:textId="28E6A375" w:rsidR="00EE270B" w:rsidRDefault="00D6751C" w:rsidP="00D6751C">
      <w:pPr>
        <w:ind w:firstLineChars="0" w:firstLine="0"/>
      </w:pPr>
      <w:r>
        <w:rPr>
          <w:rFonts w:hint="eastAsia"/>
        </w:rPr>
        <w:t>③</w:t>
      </w:r>
      <w:r w:rsidR="00EE270B">
        <w:rPr>
          <w:rFonts w:hint="eastAsia"/>
        </w:rPr>
        <w:t>シリアルポートを取得する</w:t>
      </w:r>
    </w:p>
    <w:p w14:paraId="5610BCD7" w14:textId="72E4453E" w:rsidR="009820A2" w:rsidRPr="00B63350" w:rsidRDefault="009820A2" w:rsidP="00B63350">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proofErr w:type="spellStart"/>
      <w:r w:rsidRPr="00240683">
        <w:rPr>
          <w:rFonts w:ascii="Consolas" w:hAnsi="Consolas"/>
        </w:rPr>
        <w:t>SerialPort</w:t>
      </w:r>
      <w:proofErr w:type="spellEnd"/>
      <w:r w:rsidRPr="00240683">
        <w:rPr>
          <w:rFonts w:ascii="Consolas" w:hAnsi="Consolas"/>
        </w:rPr>
        <w:t xml:space="preserve"> port = (</w:t>
      </w:r>
      <w:proofErr w:type="spellStart"/>
      <w:r w:rsidRPr="00240683">
        <w:rPr>
          <w:rFonts w:ascii="Consolas" w:hAnsi="Consolas"/>
        </w:rPr>
        <w:t>SerialPort</w:t>
      </w:r>
      <w:proofErr w:type="spellEnd"/>
      <w:r w:rsidRPr="00240683">
        <w:rPr>
          <w:rFonts w:ascii="Consolas" w:hAnsi="Consolas"/>
        </w:rPr>
        <w:t xml:space="preserve">) </w:t>
      </w:r>
      <w:proofErr w:type="spellStart"/>
      <w:r w:rsidRPr="00240683">
        <w:rPr>
          <w:rFonts w:ascii="Consolas" w:hAnsi="Consolas"/>
        </w:rPr>
        <w:t>commPort</w:t>
      </w:r>
      <w:proofErr w:type="spellEnd"/>
      <w:r w:rsidRPr="00240683">
        <w:rPr>
          <w:rFonts w:ascii="Consolas" w:hAnsi="Consolas"/>
        </w:rPr>
        <w:t>;</w:t>
      </w:r>
    </w:p>
    <w:p w14:paraId="4C94344A" w14:textId="7E89941B" w:rsidR="00416D9A" w:rsidRPr="00416D9A" w:rsidRDefault="00416D9A" w:rsidP="00416D9A">
      <w:pPr>
        <w:ind w:firstLineChars="0" w:firstLine="0"/>
        <w:jc w:val="center"/>
        <w:rPr>
          <w:b/>
        </w:rPr>
      </w:pPr>
      <w:r w:rsidRPr="00B63350">
        <w:rPr>
          <w:rFonts w:hint="eastAsia"/>
          <w:b/>
        </w:rPr>
        <w:t>リスト 4.1.3.</w:t>
      </w:r>
      <w:r>
        <w:rPr>
          <w:b/>
        </w:rPr>
        <w:t>3</w:t>
      </w:r>
      <w:r w:rsidRPr="00B63350">
        <w:rPr>
          <w:rFonts w:hint="eastAsia"/>
          <w:b/>
        </w:rPr>
        <w:t xml:space="preserve">　 </w:t>
      </w:r>
      <w:proofErr w:type="spellStart"/>
      <w:r w:rsidRPr="00B63350">
        <w:rPr>
          <w:rFonts w:hint="eastAsia"/>
          <w:b/>
        </w:rPr>
        <w:t>sendToPort</w:t>
      </w:r>
      <w:proofErr w:type="spellEnd"/>
      <w:r w:rsidRPr="00B63350">
        <w:rPr>
          <w:rFonts w:hint="eastAsia"/>
          <w:b/>
        </w:rPr>
        <w:t>関数-</w:t>
      </w:r>
      <w:r>
        <w:rPr>
          <w:b/>
        </w:rPr>
        <w:t>3</w:t>
      </w:r>
    </w:p>
    <w:p w14:paraId="792D81E4" w14:textId="5E8FC562" w:rsidR="00D6751C" w:rsidRDefault="00D6751C" w:rsidP="00D6751C">
      <w:pPr>
        <w:ind w:firstLine="188"/>
      </w:pPr>
      <w:r w:rsidRPr="00D6751C">
        <w:rPr>
          <w:rFonts w:hint="eastAsia"/>
        </w:rPr>
        <w:t>これまでの操作で取得した</w:t>
      </w:r>
      <w:proofErr w:type="spellStart"/>
      <w:r w:rsidRPr="00D6751C">
        <w:t>CommPort</w:t>
      </w:r>
      <w:proofErr w:type="spellEnd"/>
      <w:r w:rsidRPr="00D6751C">
        <w:t>クラスのインスタンスを</w:t>
      </w:r>
      <w:r w:rsidR="006E3D7C">
        <w:t>,</w:t>
      </w:r>
      <w:r w:rsidRPr="00D6751C">
        <w:t>“</w:t>
      </w:r>
      <w:proofErr w:type="spellStart"/>
      <w:r w:rsidRPr="00D6751C">
        <w:t>SerialPort</w:t>
      </w:r>
      <w:proofErr w:type="spellEnd"/>
      <w:r w:rsidRPr="00D6751C">
        <w:t>”クラスへダウンキャストする</w:t>
      </w:r>
      <w:r w:rsidR="00EE270B">
        <w:rPr>
          <w:rFonts w:hint="eastAsia"/>
        </w:rPr>
        <w:t>形となっている</w:t>
      </w:r>
      <w:r w:rsidR="006E3D7C">
        <w:t>.</w:t>
      </w:r>
    </w:p>
    <w:p w14:paraId="11BD9DB3" w14:textId="5760BE1B" w:rsidR="00D6751C" w:rsidRPr="00A07AC2" w:rsidRDefault="00D6751C" w:rsidP="00A07AC2">
      <w:pPr>
        <w:ind w:firstLine="188"/>
      </w:pPr>
      <w:r>
        <w:rPr>
          <w:rFonts w:hint="eastAsia"/>
        </w:rPr>
        <w:lastRenderedPageBreak/>
        <w:t>ダウンキャストとは,</w:t>
      </w:r>
      <w:r w:rsidRPr="00D6751C">
        <w:rPr>
          <w:rFonts w:hint="eastAsia"/>
        </w:rPr>
        <w:t xml:space="preserve"> あるクラスをサブクラスへとキャストすること</w:t>
      </w:r>
      <w:r>
        <w:rPr>
          <w:rFonts w:hint="eastAsia"/>
        </w:rPr>
        <w:t>である.</w:t>
      </w:r>
    </w:p>
    <w:p w14:paraId="72EF8531" w14:textId="08C80BAE" w:rsidR="00D6751C" w:rsidRDefault="00D6751C" w:rsidP="00D6751C">
      <w:pPr>
        <w:ind w:firstLineChars="0" w:firstLine="0"/>
      </w:pPr>
      <w:r>
        <w:rPr>
          <w:rFonts w:hint="eastAsia"/>
        </w:rPr>
        <w:t>④</w:t>
      </w:r>
      <w:r w:rsidRPr="00D6751C">
        <w:rPr>
          <w:rFonts w:hint="eastAsia"/>
        </w:rPr>
        <w:t>シリアルポートの設定</w:t>
      </w:r>
      <w:r w:rsidR="00EE270B">
        <w:rPr>
          <w:rFonts w:hint="eastAsia"/>
        </w:rPr>
        <w:t>-1</w:t>
      </w:r>
    </w:p>
    <w:p w14:paraId="183A45DF" w14:textId="77777777" w:rsidR="009820A2" w:rsidRPr="00240683" w:rsidRDefault="009820A2" w:rsidP="00211EE9">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proofErr w:type="spellStart"/>
      <w:r w:rsidRPr="00240683">
        <w:rPr>
          <w:rFonts w:ascii="Consolas" w:hAnsi="Consolas"/>
        </w:rPr>
        <w:t>port.setSerialPortParams</w:t>
      </w:r>
      <w:proofErr w:type="spellEnd"/>
      <w:r w:rsidRPr="00240683">
        <w:rPr>
          <w:rFonts w:ascii="Consolas" w:hAnsi="Consolas"/>
        </w:rPr>
        <w:t>(115200, SerialPort.DATABITS_8,</w:t>
      </w:r>
    </w:p>
    <w:p w14:paraId="7D48CA72" w14:textId="35720B48" w:rsidR="009820A2" w:rsidRPr="00211EE9" w:rsidRDefault="009820A2" w:rsidP="00211EE9">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r w:rsidRPr="00240683">
        <w:rPr>
          <w:rFonts w:ascii="Consolas" w:hAnsi="Consolas"/>
        </w:rPr>
        <w:t xml:space="preserve"> </w:t>
      </w:r>
      <w:r w:rsidRPr="00240683">
        <w:rPr>
          <w:rFonts w:ascii="Consolas" w:hAnsi="Consolas"/>
        </w:rPr>
        <w:tab/>
      </w:r>
      <w:r w:rsidRPr="00240683">
        <w:rPr>
          <w:rFonts w:ascii="Consolas" w:hAnsi="Consolas"/>
        </w:rPr>
        <w:tab/>
      </w:r>
      <w:r w:rsidRPr="00240683">
        <w:rPr>
          <w:rFonts w:ascii="Consolas" w:hAnsi="Consolas"/>
        </w:rPr>
        <w:t xml:space="preserve">　　　</w:t>
      </w:r>
      <w:r w:rsidRPr="00240683">
        <w:rPr>
          <w:rFonts w:ascii="Consolas" w:hAnsi="Consolas"/>
        </w:rPr>
        <w:t xml:space="preserve"> </w:t>
      </w:r>
      <w:r w:rsidRPr="00240683">
        <w:rPr>
          <w:rFonts w:ascii="Consolas" w:hAnsi="Consolas"/>
        </w:rPr>
        <w:t xml:space="preserve">　</w:t>
      </w:r>
      <w:r w:rsidRPr="00240683">
        <w:rPr>
          <w:rFonts w:ascii="Consolas" w:hAnsi="Consolas"/>
        </w:rPr>
        <w:t xml:space="preserve">SerialPort.STOPBITS_1, </w:t>
      </w:r>
      <w:proofErr w:type="spellStart"/>
      <w:r w:rsidR="00211EE9">
        <w:rPr>
          <w:rFonts w:ascii="Consolas" w:hAnsi="Consolas"/>
        </w:rPr>
        <w:t>SerialPort.PARITY_NONE</w:t>
      </w:r>
      <w:proofErr w:type="spellEnd"/>
      <w:r w:rsidR="00211EE9">
        <w:rPr>
          <w:rFonts w:ascii="Consolas" w:hAnsi="Consolas"/>
        </w:rPr>
        <w:t>);</w:t>
      </w:r>
    </w:p>
    <w:p w14:paraId="19202D09" w14:textId="4589F9B2" w:rsidR="00416D9A" w:rsidRPr="00416D9A" w:rsidRDefault="00416D9A" w:rsidP="00416D9A">
      <w:pPr>
        <w:ind w:firstLineChars="0" w:firstLine="0"/>
        <w:jc w:val="center"/>
        <w:rPr>
          <w:b/>
        </w:rPr>
      </w:pPr>
      <w:r w:rsidRPr="00B63350">
        <w:rPr>
          <w:rFonts w:hint="eastAsia"/>
          <w:b/>
        </w:rPr>
        <w:t>リスト 4.1.3.</w:t>
      </w:r>
      <w:r>
        <w:rPr>
          <w:b/>
        </w:rPr>
        <w:t>4</w:t>
      </w:r>
      <w:r w:rsidRPr="00B63350">
        <w:rPr>
          <w:rFonts w:hint="eastAsia"/>
          <w:b/>
        </w:rPr>
        <w:t xml:space="preserve">　 </w:t>
      </w:r>
      <w:proofErr w:type="spellStart"/>
      <w:r w:rsidRPr="00B63350">
        <w:rPr>
          <w:rFonts w:hint="eastAsia"/>
          <w:b/>
        </w:rPr>
        <w:t>sendToPort</w:t>
      </w:r>
      <w:proofErr w:type="spellEnd"/>
      <w:r w:rsidRPr="00B63350">
        <w:rPr>
          <w:rFonts w:hint="eastAsia"/>
          <w:b/>
        </w:rPr>
        <w:t>関数-</w:t>
      </w:r>
      <w:r>
        <w:rPr>
          <w:b/>
        </w:rPr>
        <w:t>4</w:t>
      </w:r>
    </w:p>
    <w:p w14:paraId="129B915F" w14:textId="05368F32" w:rsidR="00D6751C" w:rsidRDefault="00D6751C" w:rsidP="00D6751C">
      <w:pPr>
        <w:ind w:firstLineChars="0" w:firstLine="0"/>
      </w:pPr>
      <w:r w:rsidRPr="00D6751C">
        <w:rPr>
          <w:rFonts w:hint="eastAsia"/>
        </w:rPr>
        <w:t>ボーレート</w:t>
      </w:r>
      <w:r w:rsidR="006E3D7C">
        <w:rPr>
          <w:rFonts w:hint="eastAsia"/>
        </w:rPr>
        <w:t>,</w:t>
      </w:r>
      <w:r w:rsidRPr="00D6751C">
        <w:rPr>
          <w:rFonts w:hint="eastAsia"/>
        </w:rPr>
        <w:t>データビット数</w:t>
      </w:r>
      <w:r w:rsidR="006E3D7C">
        <w:rPr>
          <w:rFonts w:hint="eastAsia"/>
        </w:rPr>
        <w:t>,</w:t>
      </w:r>
      <w:r w:rsidRPr="00D6751C">
        <w:rPr>
          <w:rFonts w:hint="eastAsia"/>
        </w:rPr>
        <w:t>ストップビット数</w:t>
      </w:r>
      <w:r w:rsidR="006E3D7C">
        <w:rPr>
          <w:rFonts w:hint="eastAsia"/>
        </w:rPr>
        <w:t>,</w:t>
      </w:r>
      <w:r w:rsidRPr="00D6751C">
        <w:rPr>
          <w:rFonts w:hint="eastAsia"/>
        </w:rPr>
        <w:t>パリティの有無は“</w:t>
      </w:r>
      <w:proofErr w:type="spellStart"/>
      <w:r w:rsidRPr="00D6751C">
        <w:t>SerialPort</w:t>
      </w:r>
      <w:proofErr w:type="spellEnd"/>
      <w:r w:rsidRPr="00D6751C">
        <w:t>”クラスの “</w:t>
      </w:r>
      <w:proofErr w:type="spellStart"/>
      <w:r w:rsidRPr="00D6751C">
        <w:t>setSerialPortParam</w:t>
      </w:r>
      <w:proofErr w:type="spellEnd"/>
      <w:r w:rsidRPr="00D6751C">
        <w:t>()”メソッドで行</w:t>
      </w:r>
      <w:r>
        <w:rPr>
          <w:rFonts w:hint="eastAsia"/>
        </w:rPr>
        <w:t>う.</w:t>
      </w:r>
    </w:p>
    <w:p w14:paraId="208AE6FB" w14:textId="77777777" w:rsidR="00B63350" w:rsidRDefault="00B63350" w:rsidP="00D6751C">
      <w:pPr>
        <w:ind w:firstLineChars="0" w:firstLine="0"/>
      </w:pPr>
    </w:p>
    <w:p w14:paraId="1C73595A" w14:textId="5FF3B732" w:rsidR="00EE270B" w:rsidRDefault="00EE270B" w:rsidP="00EE270B">
      <w:pPr>
        <w:ind w:firstLineChars="0" w:firstLine="0"/>
      </w:pPr>
      <w:r>
        <w:rPr>
          <w:rFonts w:hint="eastAsia"/>
        </w:rPr>
        <w:t>⑤</w:t>
      </w:r>
      <w:r w:rsidRPr="00D6751C">
        <w:rPr>
          <w:rFonts w:hint="eastAsia"/>
        </w:rPr>
        <w:t>シリアルポートの設定</w:t>
      </w:r>
      <w:r>
        <w:rPr>
          <w:rFonts w:hint="eastAsia"/>
        </w:rPr>
        <w:t>-2</w:t>
      </w:r>
    </w:p>
    <w:p w14:paraId="4E796F53" w14:textId="0D03B33C" w:rsidR="009820A2" w:rsidRPr="00D6751C" w:rsidRDefault="009820A2" w:rsidP="00211EE9">
      <w:pPr>
        <w:pBdr>
          <w:top w:val="single" w:sz="12" w:space="1" w:color="auto"/>
          <w:left w:val="single" w:sz="12" w:space="4" w:color="auto"/>
          <w:bottom w:val="single" w:sz="12" w:space="1" w:color="auto"/>
          <w:right w:val="single" w:sz="12" w:space="4" w:color="auto"/>
        </w:pBdr>
        <w:ind w:firstLineChars="0" w:firstLine="0"/>
      </w:pPr>
      <w:proofErr w:type="spellStart"/>
      <w:r w:rsidRPr="00240683">
        <w:rPr>
          <w:rFonts w:ascii="Consolas" w:hAnsi="Consolas"/>
        </w:rPr>
        <w:t>port.setFlowControlMode</w:t>
      </w:r>
      <w:proofErr w:type="spellEnd"/>
      <w:r w:rsidRPr="00240683">
        <w:rPr>
          <w:rFonts w:ascii="Consolas" w:hAnsi="Consolas"/>
        </w:rPr>
        <w:t>(</w:t>
      </w:r>
      <w:proofErr w:type="spellStart"/>
      <w:r w:rsidRPr="00240683">
        <w:rPr>
          <w:rFonts w:ascii="Consolas" w:hAnsi="Consolas"/>
        </w:rPr>
        <w:t>SerialPort.FLOWCONTROL_NONE</w:t>
      </w:r>
      <w:proofErr w:type="spellEnd"/>
      <w:r w:rsidRPr="00240683">
        <w:rPr>
          <w:rFonts w:ascii="Consolas" w:hAnsi="Consolas"/>
        </w:rPr>
        <w:t>);</w:t>
      </w:r>
    </w:p>
    <w:p w14:paraId="2196666F" w14:textId="3EC11BCC" w:rsidR="00416D9A" w:rsidRPr="00416D9A" w:rsidRDefault="00416D9A" w:rsidP="00416D9A">
      <w:pPr>
        <w:ind w:firstLineChars="0" w:firstLine="0"/>
        <w:jc w:val="center"/>
        <w:rPr>
          <w:b/>
        </w:rPr>
      </w:pPr>
      <w:r w:rsidRPr="00B63350">
        <w:rPr>
          <w:rFonts w:hint="eastAsia"/>
          <w:b/>
        </w:rPr>
        <w:t>リスト 4.1.3.</w:t>
      </w:r>
      <w:r>
        <w:rPr>
          <w:b/>
        </w:rPr>
        <w:t>5</w:t>
      </w:r>
      <w:r w:rsidRPr="00B63350">
        <w:rPr>
          <w:rFonts w:hint="eastAsia"/>
          <w:b/>
        </w:rPr>
        <w:t xml:space="preserve">　 </w:t>
      </w:r>
      <w:proofErr w:type="spellStart"/>
      <w:r w:rsidRPr="00B63350">
        <w:rPr>
          <w:rFonts w:hint="eastAsia"/>
          <w:b/>
        </w:rPr>
        <w:t>sendToPort</w:t>
      </w:r>
      <w:proofErr w:type="spellEnd"/>
      <w:r w:rsidRPr="00B63350">
        <w:rPr>
          <w:rFonts w:hint="eastAsia"/>
          <w:b/>
        </w:rPr>
        <w:t>関数-</w:t>
      </w:r>
      <w:r>
        <w:rPr>
          <w:b/>
        </w:rPr>
        <w:t>5</w:t>
      </w:r>
    </w:p>
    <w:p w14:paraId="3D9F00B7" w14:textId="6A99992E" w:rsidR="00D6751C" w:rsidRDefault="00EE270B" w:rsidP="00EE270B">
      <w:pPr>
        <w:ind w:firstLine="188"/>
      </w:pPr>
      <w:r w:rsidRPr="00EE270B">
        <w:rPr>
          <w:rFonts w:hint="eastAsia"/>
        </w:rPr>
        <w:t>フロー制御の有無は</w:t>
      </w:r>
      <w:r w:rsidR="006E3D7C">
        <w:rPr>
          <w:rFonts w:hint="eastAsia"/>
        </w:rPr>
        <w:t>,</w:t>
      </w:r>
      <w:r>
        <w:rPr>
          <w:rFonts w:hint="eastAsia"/>
        </w:rPr>
        <w:t>④と</w:t>
      </w:r>
      <w:r w:rsidRPr="00EE270B">
        <w:rPr>
          <w:rFonts w:hint="eastAsia"/>
        </w:rPr>
        <w:t>同じく</w:t>
      </w:r>
      <w:proofErr w:type="spellStart"/>
      <w:r w:rsidRPr="00EE270B">
        <w:t>SerialPort</w:t>
      </w:r>
      <w:proofErr w:type="spellEnd"/>
      <w:r w:rsidRPr="00EE270B">
        <w:t>クラス内の“</w:t>
      </w:r>
      <w:proofErr w:type="spellStart"/>
      <w:r w:rsidRPr="00EE270B">
        <w:t>setFlowControlMode</w:t>
      </w:r>
      <w:proofErr w:type="spellEnd"/>
      <w:r w:rsidRPr="00EE270B">
        <w:t>()”メソッドで行</w:t>
      </w:r>
      <w:r>
        <w:rPr>
          <w:rFonts w:hint="eastAsia"/>
        </w:rPr>
        <w:t>う</w:t>
      </w:r>
      <w:r w:rsidR="006E3D7C">
        <w:t>.</w:t>
      </w:r>
    </w:p>
    <w:p w14:paraId="39CC125B" w14:textId="77777777" w:rsidR="00EE270B" w:rsidRDefault="00EE270B" w:rsidP="00EE270B">
      <w:pPr>
        <w:ind w:firstLine="188"/>
      </w:pPr>
    </w:p>
    <w:p w14:paraId="2BE206BA" w14:textId="1B9F06D8" w:rsidR="00EE270B" w:rsidRDefault="00EE270B" w:rsidP="00EE270B">
      <w:pPr>
        <w:ind w:firstLineChars="0" w:firstLine="0"/>
      </w:pPr>
      <w:r>
        <w:rPr>
          <w:rFonts w:hint="eastAsia"/>
        </w:rPr>
        <w:t>⑥</w:t>
      </w:r>
      <w:r w:rsidR="00802D27">
        <w:rPr>
          <w:rFonts w:hint="eastAsia"/>
        </w:rPr>
        <w:t>ストリームの取得・データの送信</w:t>
      </w:r>
    </w:p>
    <w:p w14:paraId="57F97DC7" w14:textId="77777777" w:rsidR="009820A2" w:rsidRPr="00240683" w:rsidRDefault="009820A2" w:rsidP="00211EE9">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proofErr w:type="spellStart"/>
      <w:r w:rsidRPr="00240683">
        <w:rPr>
          <w:rFonts w:ascii="Consolas" w:hAnsi="Consolas"/>
        </w:rPr>
        <w:t>OutputStream</w:t>
      </w:r>
      <w:proofErr w:type="spellEnd"/>
      <w:r w:rsidRPr="00240683">
        <w:rPr>
          <w:rFonts w:ascii="Consolas" w:hAnsi="Consolas"/>
        </w:rPr>
        <w:t xml:space="preserve"> out = </w:t>
      </w:r>
      <w:proofErr w:type="spellStart"/>
      <w:r w:rsidRPr="00240683">
        <w:rPr>
          <w:rFonts w:ascii="Consolas" w:hAnsi="Consolas"/>
        </w:rPr>
        <w:t>port.getOutputStream</w:t>
      </w:r>
      <w:proofErr w:type="spellEnd"/>
      <w:r w:rsidRPr="00240683">
        <w:rPr>
          <w:rFonts w:ascii="Consolas" w:hAnsi="Consolas"/>
        </w:rPr>
        <w:t>();</w:t>
      </w:r>
    </w:p>
    <w:p w14:paraId="195B0EFE" w14:textId="77777777" w:rsidR="009820A2" w:rsidRPr="00240683" w:rsidRDefault="009820A2" w:rsidP="00211EE9">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r w:rsidRPr="00240683">
        <w:rPr>
          <w:rFonts w:ascii="Consolas" w:hAnsi="Consolas"/>
        </w:rPr>
        <w:tab/>
        <w:t>for (</w:t>
      </w:r>
      <w:proofErr w:type="spellStart"/>
      <w:r w:rsidRPr="00240683">
        <w:rPr>
          <w:rFonts w:ascii="Consolas" w:hAnsi="Consolas"/>
        </w:rPr>
        <w:t>int</w:t>
      </w:r>
      <w:proofErr w:type="spellEnd"/>
      <w:r w:rsidRPr="00240683">
        <w:rPr>
          <w:rFonts w:ascii="Consolas" w:hAnsi="Consolas"/>
        </w:rPr>
        <w:t xml:space="preserve"> </w:t>
      </w:r>
      <w:proofErr w:type="spellStart"/>
      <w:r w:rsidRPr="00240683">
        <w:rPr>
          <w:rFonts w:ascii="Consolas" w:hAnsi="Consolas"/>
        </w:rPr>
        <w:t>i</w:t>
      </w:r>
      <w:proofErr w:type="spellEnd"/>
      <w:r w:rsidRPr="00240683">
        <w:rPr>
          <w:rFonts w:ascii="Consolas" w:hAnsi="Consolas"/>
        </w:rPr>
        <w:t xml:space="preserve"> = 0; </w:t>
      </w:r>
      <w:proofErr w:type="spellStart"/>
      <w:r w:rsidRPr="00240683">
        <w:rPr>
          <w:rFonts w:ascii="Consolas" w:hAnsi="Consolas"/>
        </w:rPr>
        <w:t>i</w:t>
      </w:r>
      <w:proofErr w:type="spellEnd"/>
      <w:r w:rsidRPr="00240683">
        <w:rPr>
          <w:rFonts w:ascii="Consolas" w:hAnsi="Consolas"/>
        </w:rPr>
        <w:t xml:space="preserve"> &lt;= (</w:t>
      </w:r>
      <w:proofErr w:type="spellStart"/>
      <w:r w:rsidRPr="00240683">
        <w:rPr>
          <w:rFonts w:ascii="Consolas" w:hAnsi="Consolas"/>
        </w:rPr>
        <w:t>c.length</w:t>
      </w:r>
      <w:proofErr w:type="spellEnd"/>
      <w:r w:rsidRPr="00240683">
        <w:rPr>
          <w:rFonts w:ascii="Consolas" w:hAnsi="Consolas"/>
        </w:rPr>
        <w:t xml:space="preserve"> - 1); </w:t>
      </w:r>
      <w:proofErr w:type="spellStart"/>
      <w:r w:rsidRPr="00240683">
        <w:rPr>
          <w:rFonts w:ascii="Consolas" w:hAnsi="Consolas"/>
        </w:rPr>
        <w:t>i</w:t>
      </w:r>
      <w:proofErr w:type="spellEnd"/>
      <w:r w:rsidRPr="00240683">
        <w:rPr>
          <w:rFonts w:ascii="Consolas" w:hAnsi="Consolas"/>
        </w:rPr>
        <w:t>++) {</w:t>
      </w:r>
    </w:p>
    <w:p w14:paraId="555AD5A1" w14:textId="77777777" w:rsidR="009820A2" w:rsidRPr="00240683" w:rsidRDefault="009820A2" w:rsidP="00211EE9">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r w:rsidRPr="00240683">
        <w:rPr>
          <w:rFonts w:ascii="Consolas" w:hAnsi="Consolas"/>
        </w:rPr>
        <w:tab/>
      </w:r>
      <w:r w:rsidRPr="00240683">
        <w:rPr>
          <w:rFonts w:ascii="Consolas" w:hAnsi="Consolas"/>
        </w:rPr>
        <w:t xml:space="preserve">　　</w:t>
      </w:r>
      <w:proofErr w:type="spellStart"/>
      <w:r w:rsidRPr="00240683">
        <w:rPr>
          <w:rFonts w:ascii="Consolas" w:hAnsi="Consolas"/>
        </w:rPr>
        <w:t>out.write</w:t>
      </w:r>
      <w:proofErr w:type="spellEnd"/>
      <w:r w:rsidRPr="00240683">
        <w:rPr>
          <w:rFonts w:ascii="Consolas" w:hAnsi="Consolas"/>
        </w:rPr>
        <w:t>(c[</w:t>
      </w:r>
      <w:proofErr w:type="spellStart"/>
      <w:r w:rsidRPr="00240683">
        <w:rPr>
          <w:rFonts w:ascii="Consolas" w:hAnsi="Consolas"/>
        </w:rPr>
        <w:t>i</w:t>
      </w:r>
      <w:proofErr w:type="spellEnd"/>
      <w:r w:rsidRPr="00240683">
        <w:rPr>
          <w:rFonts w:ascii="Consolas" w:hAnsi="Consolas"/>
        </w:rPr>
        <w:t>]);</w:t>
      </w:r>
    </w:p>
    <w:p w14:paraId="18C2538A" w14:textId="77777777" w:rsidR="009820A2" w:rsidRPr="00240683" w:rsidRDefault="009820A2" w:rsidP="00211EE9">
      <w:pPr>
        <w:pBdr>
          <w:top w:val="single" w:sz="12" w:space="1" w:color="auto"/>
          <w:left w:val="single" w:sz="12" w:space="4" w:color="auto"/>
          <w:bottom w:val="single" w:sz="12" w:space="1" w:color="auto"/>
          <w:right w:val="single" w:sz="12" w:space="4" w:color="auto"/>
        </w:pBdr>
        <w:spacing w:line="240" w:lineRule="auto"/>
        <w:ind w:firstLineChars="646" w:firstLine="1215"/>
        <w:rPr>
          <w:rFonts w:ascii="Consolas" w:hAnsi="Consolas"/>
        </w:rPr>
      </w:pPr>
      <w:proofErr w:type="spellStart"/>
      <w:r w:rsidRPr="00240683">
        <w:rPr>
          <w:rFonts w:ascii="Consolas" w:hAnsi="Consolas"/>
        </w:rPr>
        <w:t>System.out.println</w:t>
      </w:r>
      <w:proofErr w:type="spellEnd"/>
      <w:r w:rsidRPr="00240683">
        <w:rPr>
          <w:rFonts w:ascii="Consolas" w:hAnsi="Consolas"/>
        </w:rPr>
        <w:t>(c[</w:t>
      </w:r>
      <w:proofErr w:type="spellStart"/>
      <w:r w:rsidRPr="00240683">
        <w:rPr>
          <w:rFonts w:ascii="Consolas" w:hAnsi="Consolas"/>
        </w:rPr>
        <w:t>i</w:t>
      </w:r>
      <w:proofErr w:type="spellEnd"/>
      <w:r w:rsidRPr="00240683">
        <w:rPr>
          <w:rFonts w:ascii="Consolas" w:hAnsi="Consolas"/>
        </w:rPr>
        <w:t>]);</w:t>
      </w:r>
    </w:p>
    <w:p w14:paraId="14723D79" w14:textId="76EDF25D" w:rsidR="009820A2" w:rsidRPr="00B63350" w:rsidRDefault="00B63350" w:rsidP="00B63350">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r>
        <w:rPr>
          <w:rFonts w:ascii="Consolas" w:hAnsi="Consolas"/>
        </w:rPr>
        <w:tab/>
        <w:t>}</w:t>
      </w:r>
    </w:p>
    <w:p w14:paraId="5261B6B9" w14:textId="533BBF5E" w:rsidR="00416D9A" w:rsidRPr="00416D9A" w:rsidRDefault="00416D9A" w:rsidP="00416D9A">
      <w:pPr>
        <w:ind w:firstLineChars="0" w:firstLine="0"/>
        <w:jc w:val="center"/>
        <w:rPr>
          <w:b/>
        </w:rPr>
      </w:pPr>
      <w:r w:rsidRPr="00B63350">
        <w:rPr>
          <w:rFonts w:hint="eastAsia"/>
          <w:b/>
        </w:rPr>
        <w:t>リスト 4.1.3.</w:t>
      </w:r>
      <w:r>
        <w:rPr>
          <w:b/>
        </w:rPr>
        <w:t>6</w:t>
      </w:r>
      <w:r w:rsidRPr="00B63350">
        <w:rPr>
          <w:rFonts w:hint="eastAsia"/>
          <w:b/>
        </w:rPr>
        <w:t xml:space="preserve">　 </w:t>
      </w:r>
      <w:proofErr w:type="spellStart"/>
      <w:r w:rsidRPr="00B63350">
        <w:rPr>
          <w:rFonts w:hint="eastAsia"/>
          <w:b/>
        </w:rPr>
        <w:t>sendToPort</w:t>
      </w:r>
      <w:proofErr w:type="spellEnd"/>
      <w:r w:rsidRPr="00B63350">
        <w:rPr>
          <w:rFonts w:hint="eastAsia"/>
          <w:b/>
        </w:rPr>
        <w:t>関数-</w:t>
      </w:r>
      <w:r>
        <w:rPr>
          <w:b/>
        </w:rPr>
        <w:t>6</w:t>
      </w:r>
    </w:p>
    <w:p w14:paraId="47270154" w14:textId="6A1C1515" w:rsidR="00EE270B" w:rsidRDefault="001C1F3A" w:rsidP="00EE270B">
      <w:pPr>
        <w:ind w:firstLine="188"/>
      </w:pPr>
      <w:r>
        <w:rPr>
          <w:rFonts w:hint="eastAsia"/>
        </w:rPr>
        <w:t>データを出力するストリームを確保するため</w:t>
      </w:r>
      <w:proofErr w:type="spellStart"/>
      <w:r w:rsidRPr="001C1F3A">
        <w:t>OutputStream</w:t>
      </w:r>
      <w:proofErr w:type="spellEnd"/>
      <w:r>
        <w:t>を生成</w:t>
      </w:r>
      <w:r>
        <w:rPr>
          <w:rFonts w:hint="eastAsia"/>
        </w:rPr>
        <w:t>する.</w:t>
      </w:r>
      <w:r w:rsidRPr="001C1F3A">
        <w:t>その中に“</w:t>
      </w:r>
      <w:proofErr w:type="spellStart"/>
      <w:r w:rsidRPr="001C1F3A">
        <w:t>SerialPort</w:t>
      </w:r>
      <w:proofErr w:type="spellEnd"/>
      <w:r w:rsidRPr="001C1F3A">
        <w:t>”クラスの“</w:t>
      </w:r>
      <w:proofErr w:type="spellStart"/>
      <w:r w:rsidRPr="001C1F3A">
        <w:t>getOutputStream</w:t>
      </w:r>
      <w:proofErr w:type="spellEnd"/>
      <w:r w:rsidRPr="001C1F3A">
        <w:t>()”メソッドから返されるストリームを入れる</w:t>
      </w:r>
    </w:p>
    <w:p w14:paraId="57C5F0A6" w14:textId="1E7A232A" w:rsidR="001C1F3A" w:rsidRPr="00EE270B" w:rsidRDefault="001C1F3A" w:rsidP="001C1F3A">
      <w:pPr>
        <w:ind w:firstLine="188"/>
      </w:pPr>
      <w:r>
        <w:rPr>
          <w:rFonts w:hint="eastAsia"/>
        </w:rPr>
        <w:t>またシリアル通信はデータを1ビットずつ送信する通信方法であるため,</w:t>
      </w:r>
      <w:r>
        <w:t>write()</w:t>
      </w:r>
      <w:r>
        <w:rPr>
          <w:rFonts w:hint="eastAsia"/>
        </w:rPr>
        <w:t>メソッドを利用して1文字ずつ送信している.</w:t>
      </w:r>
    </w:p>
    <w:p w14:paraId="4139C68B" w14:textId="100A3F0F" w:rsidR="001C1F3A" w:rsidRDefault="001C1F3A" w:rsidP="00EE76DB">
      <w:pPr>
        <w:ind w:firstLine="188"/>
      </w:pPr>
    </w:p>
    <w:p w14:paraId="7421E4D5" w14:textId="77777777" w:rsidR="009820A2" w:rsidRDefault="009820A2" w:rsidP="00EE76DB">
      <w:pPr>
        <w:ind w:firstLine="188"/>
      </w:pPr>
    </w:p>
    <w:p w14:paraId="6A08683B" w14:textId="39590A6D" w:rsidR="001C1F3A" w:rsidRDefault="001C1F3A" w:rsidP="001C1F3A">
      <w:pPr>
        <w:ind w:firstLineChars="0" w:firstLine="0"/>
      </w:pPr>
      <w:r>
        <w:rPr>
          <w:rFonts w:hint="eastAsia"/>
        </w:rPr>
        <w:t>⑦ポートを閉じる</w:t>
      </w:r>
    </w:p>
    <w:p w14:paraId="29456C4D" w14:textId="77777777" w:rsidR="009820A2" w:rsidRPr="00240683" w:rsidRDefault="009820A2" w:rsidP="00B63350">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proofErr w:type="spellStart"/>
      <w:r w:rsidRPr="00240683">
        <w:rPr>
          <w:rFonts w:ascii="Consolas" w:hAnsi="Consolas"/>
        </w:rPr>
        <w:t>out.close</w:t>
      </w:r>
      <w:proofErr w:type="spellEnd"/>
      <w:r w:rsidRPr="00240683">
        <w:rPr>
          <w:rFonts w:ascii="Consolas" w:hAnsi="Consolas"/>
        </w:rPr>
        <w:t>();</w:t>
      </w:r>
    </w:p>
    <w:p w14:paraId="23260DF4" w14:textId="68021156" w:rsidR="009820A2" w:rsidRDefault="00B63350" w:rsidP="00B63350">
      <w:pPr>
        <w:pBdr>
          <w:top w:val="single" w:sz="12" w:space="1" w:color="auto"/>
          <w:left w:val="single" w:sz="12" w:space="4" w:color="auto"/>
          <w:bottom w:val="single" w:sz="12" w:space="1" w:color="auto"/>
          <w:right w:val="single" w:sz="12" w:space="4" w:color="auto"/>
        </w:pBdr>
        <w:ind w:firstLineChars="0" w:firstLine="0"/>
      </w:pPr>
      <w:r>
        <w:rPr>
          <w:rFonts w:ascii="Consolas" w:hAnsi="Consolas" w:hint="eastAsia"/>
        </w:rPr>
        <w:t xml:space="preserve">　</w:t>
      </w:r>
      <w:proofErr w:type="spellStart"/>
      <w:r w:rsidR="009820A2" w:rsidRPr="00240683">
        <w:rPr>
          <w:rFonts w:ascii="Consolas" w:hAnsi="Consolas"/>
        </w:rPr>
        <w:t>port.close</w:t>
      </w:r>
      <w:proofErr w:type="spellEnd"/>
      <w:r w:rsidR="009820A2" w:rsidRPr="00240683">
        <w:rPr>
          <w:rFonts w:ascii="Consolas" w:hAnsi="Consolas"/>
        </w:rPr>
        <w:t>()</w:t>
      </w:r>
    </w:p>
    <w:p w14:paraId="51887630" w14:textId="2DD40155" w:rsidR="00416D9A" w:rsidRPr="00416D9A" w:rsidRDefault="00416D9A" w:rsidP="00416D9A">
      <w:pPr>
        <w:ind w:firstLineChars="0" w:firstLine="0"/>
        <w:jc w:val="center"/>
        <w:rPr>
          <w:b/>
        </w:rPr>
      </w:pPr>
      <w:r w:rsidRPr="00B63350">
        <w:rPr>
          <w:rFonts w:hint="eastAsia"/>
          <w:b/>
        </w:rPr>
        <w:t>リスト 4.1.3.</w:t>
      </w:r>
      <w:r>
        <w:rPr>
          <w:b/>
        </w:rPr>
        <w:t>7</w:t>
      </w:r>
      <w:r w:rsidRPr="00B63350">
        <w:rPr>
          <w:rFonts w:hint="eastAsia"/>
          <w:b/>
        </w:rPr>
        <w:t xml:space="preserve">　 </w:t>
      </w:r>
      <w:proofErr w:type="spellStart"/>
      <w:r w:rsidRPr="00B63350">
        <w:rPr>
          <w:rFonts w:hint="eastAsia"/>
          <w:b/>
        </w:rPr>
        <w:t>sendToPort</w:t>
      </w:r>
      <w:proofErr w:type="spellEnd"/>
      <w:r w:rsidRPr="00B63350">
        <w:rPr>
          <w:rFonts w:hint="eastAsia"/>
          <w:b/>
        </w:rPr>
        <w:t>関数-</w:t>
      </w:r>
      <w:r>
        <w:rPr>
          <w:b/>
        </w:rPr>
        <w:t>7</w:t>
      </w:r>
      <w:r w:rsidR="001C1F3A">
        <w:rPr>
          <w:rFonts w:hint="eastAsia"/>
        </w:rPr>
        <w:t xml:space="preserve">　</w:t>
      </w:r>
    </w:p>
    <w:p w14:paraId="1EF8F027" w14:textId="278918C8" w:rsidR="001C1F3A" w:rsidRDefault="001C1F3A" w:rsidP="001C1F3A">
      <w:pPr>
        <w:ind w:firstLineChars="0" w:firstLine="0"/>
      </w:pPr>
      <w:r>
        <w:rPr>
          <w:rFonts w:hint="eastAsia"/>
        </w:rPr>
        <w:t>close()メソッドを利用した,単にポートを閉じる処理である.</w:t>
      </w:r>
    </w:p>
    <w:p w14:paraId="7563DD16" w14:textId="3B9DEDA8" w:rsidR="00802D27" w:rsidRDefault="00802D27" w:rsidP="001C1F3A">
      <w:pPr>
        <w:ind w:firstLineChars="0" w:firstLine="0"/>
      </w:pPr>
    </w:p>
    <w:p w14:paraId="34B324D1" w14:textId="3ABD624D" w:rsidR="00802D27" w:rsidRDefault="00802D27" w:rsidP="001C1F3A">
      <w:pPr>
        <w:ind w:firstLineChars="0" w:firstLine="0"/>
      </w:pPr>
      <w:r>
        <w:rPr>
          <w:rFonts w:hint="eastAsia"/>
        </w:rPr>
        <w:t>⑧例外処理</w:t>
      </w:r>
    </w:p>
    <w:p w14:paraId="3B46F065" w14:textId="77777777" w:rsidR="009820A2" w:rsidRPr="00240683" w:rsidRDefault="009820A2" w:rsidP="00B63350">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r w:rsidRPr="00240683">
        <w:rPr>
          <w:rFonts w:ascii="Consolas" w:hAnsi="Consolas"/>
        </w:rPr>
        <w:t>catch (Exception e1) {</w:t>
      </w:r>
    </w:p>
    <w:p w14:paraId="2B81190D" w14:textId="77777777" w:rsidR="009820A2" w:rsidRPr="00240683" w:rsidRDefault="009820A2" w:rsidP="00B63350">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r w:rsidRPr="00240683">
        <w:rPr>
          <w:rFonts w:ascii="Consolas" w:hAnsi="Consolas"/>
        </w:rPr>
        <w:tab/>
      </w:r>
      <w:r w:rsidRPr="00240683">
        <w:rPr>
          <w:rFonts w:ascii="Consolas" w:hAnsi="Consolas"/>
        </w:rPr>
        <w:tab/>
      </w:r>
      <w:proofErr w:type="spellStart"/>
      <w:r w:rsidRPr="00240683">
        <w:rPr>
          <w:rFonts w:ascii="Consolas" w:hAnsi="Consolas"/>
        </w:rPr>
        <w:t>System.out.println</w:t>
      </w:r>
      <w:proofErr w:type="spellEnd"/>
      <w:r w:rsidRPr="00240683">
        <w:rPr>
          <w:rFonts w:ascii="Consolas" w:hAnsi="Consolas"/>
        </w:rPr>
        <w:t>("Error</w:t>
      </w:r>
      <w:r w:rsidRPr="00240683">
        <w:rPr>
          <w:rFonts w:ascii="Consolas" w:hAnsi="Consolas"/>
        </w:rPr>
        <w:t>発生</w:t>
      </w:r>
      <w:r w:rsidRPr="00240683">
        <w:rPr>
          <w:rFonts w:ascii="Consolas" w:hAnsi="Consolas"/>
        </w:rPr>
        <w:t>:" + e1);</w:t>
      </w:r>
    </w:p>
    <w:p w14:paraId="56BF4C00" w14:textId="0C313EA4" w:rsidR="009820A2" w:rsidRPr="00B63350" w:rsidRDefault="00B63350" w:rsidP="00B63350">
      <w:pPr>
        <w:pBdr>
          <w:top w:val="single" w:sz="12" w:space="1" w:color="auto"/>
          <w:left w:val="single" w:sz="12" w:space="4" w:color="auto"/>
          <w:bottom w:val="single" w:sz="12" w:space="1" w:color="auto"/>
          <w:right w:val="single" w:sz="12" w:space="4" w:color="auto"/>
        </w:pBdr>
        <w:spacing w:line="240" w:lineRule="auto"/>
        <w:ind w:firstLine="188"/>
        <w:rPr>
          <w:rFonts w:ascii="Consolas" w:hAnsi="Consolas"/>
        </w:rPr>
      </w:pPr>
      <w:r>
        <w:rPr>
          <w:rFonts w:ascii="Consolas" w:hAnsi="Consolas"/>
        </w:rPr>
        <w:tab/>
        <w:t>}</w:t>
      </w:r>
    </w:p>
    <w:p w14:paraId="1CA21473" w14:textId="1CF8726F" w:rsidR="00416D9A" w:rsidRPr="00B63350" w:rsidRDefault="00416D9A" w:rsidP="00416D9A">
      <w:pPr>
        <w:ind w:firstLineChars="0" w:firstLine="0"/>
        <w:jc w:val="center"/>
        <w:rPr>
          <w:b/>
        </w:rPr>
      </w:pPr>
      <w:r w:rsidRPr="00B63350">
        <w:rPr>
          <w:rFonts w:hint="eastAsia"/>
          <w:b/>
        </w:rPr>
        <w:t>リスト 4.1.3.</w:t>
      </w:r>
      <w:r w:rsidR="00B03AA4">
        <w:rPr>
          <w:rFonts w:hint="eastAsia"/>
          <w:b/>
        </w:rPr>
        <w:t>8</w:t>
      </w:r>
      <w:r w:rsidRPr="00B63350">
        <w:rPr>
          <w:rFonts w:hint="eastAsia"/>
          <w:b/>
        </w:rPr>
        <w:t xml:space="preserve">　 </w:t>
      </w:r>
      <w:proofErr w:type="spellStart"/>
      <w:r w:rsidRPr="00B63350">
        <w:rPr>
          <w:rFonts w:hint="eastAsia"/>
          <w:b/>
        </w:rPr>
        <w:t>sendToPort</w:t>
      </w:r>
      <w:proofErr w:type="spellEnd"/>
      <w:r w:rsidRPr="00B63350">
        <w:rPr>
          <w:rFonts w:hint="eastAsia"/>
          <w:b/>
        </w:rPr>
        <w:t>関数-</w:t>
      </w:r>
      <w:r w:rsidR="00B03AA4">
        <w:rPr>
          <w:rFonts w:hint="eastAsia"/>
          <w:b/>
        </w:rPr>
        <w:t>8</w:t>
      </w:r>
    </w:p>
    <w:p w14:paraId="3BE7C9D4" w14:textId="32B13E7E" w:rsidR="00802D27" w:rsidRDefault="00802D27" w:rsidP="001C1F3A">
      <w:pPr>
        <w:ind w:firstLineChars="0" w:firstLine="0"/>
      </w:pPr>
      <w:r>
        <w:rPr>
          <w:rFonts w:hint="eastAsia"/>
        </w:rPr>
        <w:t>データを正常に送ることができなかった場合,エラーを表示する.</w:t>
      </w:r>
    </w:p>
    <w:p w14:paraId="63DF9305" w14:textId="30189D36" w:rsidR="00C8048D" w:rsidRDefault="00C8048D" w:rsidP="001C1F3A">
      <w:pPr>
        <w:ind w:firstLineChars="0" w:firstLine="0"/>
      </w:pPr>
    </w:p>
    <w:p w14:paraId="408A69A0" w14:textId="2140EA60" w:rsidR="00C8048D" w:rsidRDefault="00677537" w:rsidP="001C1F3A">
      <w:pPr>
        <w:ind w:firstLineChars="0" w:firstLine="0"/>
        <w:rPr>
          <w:noProof/>
        </w:rPr>
      </w:pPr>
      <w:r>
        <w:rPr>
          <w:noProof/>
        </w:rPr>
        <mc:AlternateContent>
          <mc:Choice Requires="wps">
            <w:drawing>
              <wp:anchor distT="0" distB="0" distL="114300" distR="114300" simplePos="0" relativeHeight="251813888" behindDoc="0" locked="0" layoutInCell="1" allowOverlap="1" wp14:anchorId="526C1C79" wp14:editId="5CB06527">
                <wp:simplePos x="0" y="0"/>
                <wp:positionH relativeFrom="column">
                  <wp:posOffset>0</wp:posOffset>
                </wp:positionH>
                <wp:positionV relativeFrom="paragraph">
                  <wp:posOffset>2156460</wp:posOffset>
                </wp:positionV>
                <wp:extent cx="4841875" cy="635"/>
                <wp:effectExtent l="0" t="0" r="0" b="0"/>
                <wp:wrapTopAndBottom/>
                <wp:docPr id="141" name="テキスト ボックス 141"/>
                <wp:cNvGraphicFramePr/>
                <a:graphic xmlns:a="http://schemas.openxmlformats.org/drawingml/2006/main">
                  <a:graphicData uri="http://schemas.microsoft.com/office/word/2010/wordprocessingShape">
                    <wps:wsp>
                      <wps:cNvSpPr txBox="1"/>
                      <wps:spPr>
                        <a:xfrm>
                          <a:off x="0" y="0"/>
                          <a:ext cx="4841875" cy="635"/>
                        </a:xfrm>
                        <a:prstGeom prst="rect">
                          <a:avLst/>
                        </a:prstGeom>
                        <a:solidFill>
                          <a:prstClr val="white"/>
                        </a:solidFill>
                        <a:ln>
                          <a:noFill/>
                        </a:ln>
                      </wps:spPr>
                      <wps:txbx>
                        <w:txbxContent>
                          <w:p w14:paraId="7FA56E26" w14:textId="39889250" w:rsidR="00D25234" w:rsidRPr="00153465" w:rsidRDefault="00D25234" w:rsidP="00677537">
                            <w:pPr>
                              <w:pStyle w:val="a9"/>
                              <w:ind w:firstLine="184"/>
                              <w:rPr>
                                <w:noProof/>
                              </w:rPr>
                            </w:pPr>
                            <w:r>
                              <w:t xml:space="preserve">図 </w:t>
                            </w:r>
                            <w:fldSimple w:instr=" STYLEREF 1 \s ">
                              <w:r>
                                <w:rPr>
                                  <w:noProof/>
                                </w:rPr>
                                <w:t>4</w:t>
                              </w:r>
                            </w:fldSimple>
                            <w:r>
                              <w:t>.1.3.1</w:t>
                            </w:r>
                            <w:r>
                              <w:rPr>
                                <w:rFonts w:hint="eastAsia"/>
                              </w:rPr>
                              <w:t xml:space="preserve">　g</w:t>
                            </w:r>
                            <w:r>
                              <w:t>nu.io</w:t>
                            </w:r>
                            <w:r>
                              <w:rPr>
                                <w:rFonts w:hint="eastAsia"/>
                              </w:rPr>
                              <w:t>のインポート宣言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C1C79" id="テキスト ボックス 141" o:spid="_x0000_s1057" type="#_x0000_t202" style="position:absolute;left:0;text-align:left;margin-left:0;margin-top:169.8pt;width:381.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" stroked="f">
                <v:textbox style="mso-fit-shape-to-text:t" inset="0,0,0,0">
                  <w:txbxContent>
                    <w:p w14:paraId="7FA56E26" w14:textId="39889250" w:rsidR="00D25234" w:rsidRPr="00153465" w:rsidRDefault="00D25234" w:rsidP="00677537">
                      <w:pPr>
                        <w:pStyle w:val="a9"/>
                        <w:ind w:firstLine="184"/>
                        <w:rPr>
                          <w:noProof/>
                        </w:rPr>
                      </w:pPr>
                      <w:r>
                        <w:t xml:space="preserve">図 </w:t>
                      </w:r>
                      <w:fldSimple w:instr=" STYLEREF 1 \s ">
                        <w:r>
                          <w:rPr>
                            <w:noProof/>
                          </w:rPr>
                          <w:t>4</w:t>
                        </w:r>
                      </w:fldSimple>
                      <w:r>
                        <w:t>.1.3.1</w:t>
                      </w:r>
                      <w:r>
                        <w:rPr>
                          <w:rFonts w:hint="eastAsia"/>
                        </w:rPr>
                        <w:t xml:space="preserve">　g</w:t>
                      </w:r>
                      <w:r>
                        <w:t>nu.io</w:t>
                      </w:r>
                      <w:r>
                        <w:rPr>
                          <w:rFonts w:hint="eastAsia"/>
                        </w:rPr>
                        <w:t>のインポート宣言</w:t>
                      </w:r>
                    </w:p>
                  </w:txbxContent>
                </v:textbox>
                <w10:wrap type="topAndBottom"/>
              </v:shape>
            </w:pict>
          </mc:Fallback>
        </mc:AlternateContent>
      </w:r>
      <w:r w:rsidR="00C8048D">
        <w:rPr>
          <w:rFonts w:hint="eastAsia"/>
          <w:noProof/>
        </w:rPr>
        <mc:AlternateContent>
          <mc:Choice Requires="wpg">
            <w:drawing>
              <wp:anchor distT="0" distB="0" distL="114300" distR="114300" simplePos="0" relativeHeight="251697152" behindDoc="0" locked="0" layoutInCell="1" allowOverlap="1" wp14:anchorId="63592ADF" wp14:editId="76257AD5">
                <wp:simplePos x="0" y="0"/>
                <wp:positionH relativeFrom="margin">
                  <wp:align>left</wp:align>
                </wp:positionH>
                <wp:positionV relativeFrom="paragraph">
                  <wp:posOffset>664210</wp:posOffset>
                </wp:positionV>
                <wp:extent cx="4841875" cy="1435100"/>
                <wp:effectExtent l="0" t="0" r="0" b="0"/>
                <wp:wrapTopAndBottom/>
                <wp:docPr id="1" name="グループ化 1"/>
                <wp:cNvGraphicFramePr/>
                <a:graphic xmlns:a="http://schemas.openxmlformats.org/drawingml/2006/main">
                  <a:graphicData uri="http://schemas.microsoft.com/office/word/2010/wordprocessingGroup">
                    <wpg:wgp>
                      <wpg:cNvGrpSpPr/>
                      <wpg:grpSpPr>
                        <a:xfrm>
                          <a:off x="0" y="0"/>
                          <a:ext cx="4841875" cy="1435100"/>
                          <a:chOff x="0" y="-54869"/>
                          <a:chExt cx="4841875" cy="1435753"/>
                        </a:xfrm>
                      </wpg:grpSpPr>
                      <pic:pic xmlns:pic="http://schemas.openxmlformats.org/drawingml/2006/picture">
                        <pic:nvPicPr>
                          <pic:cNvPr id="51" name="図 51"/>
                          <pic:cNvPicPr>
                            <a:picLocks noChangeAspect="1"/>
                          </pic:cNvPicPr>
                        </pic:nvPicPr>
                        <pic:blipFill rotWithShape="1">
                          <a:blip r:embed="rId67">
                            <a:extLst>
                              <a:ext uri="{28A0092B-C50C-407E-A947-70E740481C1C}">
                                <a14:useLocalDpi xmlns:a14="http://schemas.microsoft.com/office/drawing/2010/main" val="0"/>
                              </a:ext>
                            </a:extLst>
                          </a:blip>
                          <a:srcRect l="10330" b="11747"/>
                          <a:stretch/>
                        </pic:blipFill>
                        <pic:spPr bwMode="auto">
                          <a:xfrm>
                            <a:off x="0" y="-54869"/>
                            <a:ext cx="4841875" cy="1435753"/>
                          </a:xfrm>
                          <a:prstGeom prst="rect">
                            <a:avLst/>
                          </a:prstGeom>
                          <a:ln>
                            <a:noFill/>
                          </a:ln>
                          <a:extLst>
                            <a:ext uri="{53640926-AAD7-44D8-BBD7-CCE9431645EC}">
                              <a14:shadowObscured xmlns:a14="http://schemas.microsoft.com/office/drawing/2010/main"/>
                            </a:ext>
                          </a:extLst>
                        </pic:spPr>
                      </pic:pic>
                      <wps:wsp>
                        <wps:cNvPr id="52" name="正方形/長方形 52"/>
                        <wps:cNvSpPr/>
                        <wps:spPr>
                          <a:xfrm>
                            <a:off x="420624" y="512039"/>
                            <a:ext cx="2183219" cy="4394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09EEAE8" id="グループ化 1" o:spid="_x0000_s1026" style="position:absolute;left:0;text-align:left;margin-left:0;margin-top:52.3pt;width:381.25pt;height:113pt;z-index:251697152;mso-position-horizontal:left;mso-position-horizontal-relative:margin;mso-height-relative:margin" coordorigin=",-548" coordsize="48418,1435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">
                <v:shape id="図 51" o:spid="_x0000_s1027" type="#_x0000_t75" style="position:absolute;top:-548;width:48418;height:14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">
                  <v:imagedata r:id="rId68" o:title="" cropbottom="7699f" cropleft="6770f"/>
                  <v:path arrowok="t"/>
                </v:shape>
                <v:rect id="正方形/長方形 52" o:spid="_x0000_s1028" style="position:absolute;left:4206;top:5120;width:21832;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UjwgAAANsAAAAPAAAAZHJzL2Rvd25yZXYueG1sRI9Bi8Iw&#10;EIXvgv8hjOBNU4XV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DqiGUjwgAAANsAAAAPAAAA&#10;AAAAAAAAAAAAAAcCAABkcnMvZG93bnJldi54bWxQSwUGAAAAAAMAAwC3AAAA9gIAAAAA&#10;" filled="f" strokecolor="red" strokeweight="1pt"/>
                <w10:wrap type="topAndBottom" anchorx="margin"/>
              </v:group>
            </w:pict>
          </mc:Fallback>
        </mc:AlternateContent>
      </w:r>
      <w:r w:rsidR="00C8048D">
        <w:rPr>
          <w:rFonts w:hint="eastAsia"/>
        </w:rPr>
        <w:t>また,これらのメソッドを利用するには,RXTXco</w:t>
      </w:r>
      <w:r w:rsidR="00C8048D">
        <w:t>m</w:t>
      </w:r>
      <w:r w:rsidR="00C8048D">
        <w:rPr>
          <w:rFonts w:hint="eastAsia"/>
        </w:rPr>
        <w:t>m.jarに含まれているgnu.ioライブラリのインポート宣言をする必要がある.</w:t>
      </w:r>
      <w:r w:rsidR="00C8048D" w:rsidRPr="00C8048D">
        <w:rPr>
          <w:rFonts w:hint="eastAsia"/>
          <w:noProof/>
        </w:rPr>
        <w:t xml:space="preserve"> </w:t>
      </w:r>
    </w:p>
    <w:p w14:paraId="0BF5058B" w14:textId="38A36A9F" w:rsidR="00C8048D" w:rsidRDefault="00C8048D" w:rsidP="001C1F3A">
      <w:pPr>
        <w:ind w:firstLineChars="0" w:firstLine="0"/>
      </w:pPr>
    </w:p>
    <w:p w14:paraId="11766105" w14:textId="04BDA5EE" w:rsidR="00B63350" w:rsidRDefault="00C8048D" w:rsidP="001C1F3A">
      <w:pPr>
        <w:ind w:firstLineChars="0" w:firstLine="0"/>
      </w:pPr>
      <w:proofErr w:type="spellStart"/>
      <w:r>
        <w:rPr>
          <w:rFonts w:hint="eastAsia"/>
        </w:rPr>
        <w:t>sendToPort</w:t>
      </w:r>
      <w:proofErr w:type="spellEnd"/>
      <w:r>
        <w:rPr>
          <w:rFonts w:hint="eastAsia"/>
        </w:rPr>
        <w:t>関数の解説は以上である.</w:t>
      </w:r>
    </w:p>
    <w:p w14:paraId="25E95DBB" w14:textId="798A1828" w:rsidR="00C8048D" w:rsidRDefault="00B63350" w:rsidP="00B63350">
      <w:pPr>
        <w:widowControl/>
        <w:spacing w:line="240" w:lineRule="auto"/>
        <w:ind w:firstLineChars="0" w:firstLine="0"/>
        <w:jc w:val="left"/>
      </w:pPr>
      <w:r>
        <w:br w:type="page"/>
      </w:r>
    </w:p>
    <w:p w14:paraId="2D31CDA6" w14:textId="0761F98A" w:rsidR="00C8048D" w:rsidRDefault="00E17622" w:rsidP="00C8048D">
      <w:pPr>
        <w:pStyle w:val="3"/>
      </w:pPr>
      <w:bookmarkStart w:id="40" w:name="_Toc97034645"/>
      <w:r>
        <w:rPr>
          <w:rFonts w:hint="eastAsia"/>
        </w:rPr>
        <w:lastRenderedPageBreak/>
        <w:t>Arduino</w:t>
      </w:r>
      <w:r>
        <w:rPr>
          <w:rFonts w:hint="eastAsia"/>
        </w:rPr>
        <w:t>のプログラムにおけるシリアル通信の方法</w:t>
      </w:r>
      <w:bookmarkEnd w:id="40"/>
    </w:p>
    <w:p w14:paraId="15B379FB" w14:textId="50C9EC52" w:rsidR="00E17622" w:rsidRDefault="00E17622" w:rsidP="00E17622">
      <w:pPr>
        <w:ind w:firstLineChars="0" w:firstLine="0"/>
      </w:pPr>
      <w:r>
        <w:rPr>
          <w:rFonts w:hint="eastAsia"/>
        </w:rPr>
        <w:t>Javaから送られたデータを読み込むArduinoのプログラムは以下のとおりである.</w:t>
      </w:r>
    </w:p>
    <w:p w14:paraId="364B72D0" w14:textId="77777777" w:rsidR="00E17622" w:rsidRDefault="00E17622" w:rsidP="00E17622">
      <w:pPr>
        <w:pBdr>
          <w:top w:val="single" w:sz="12" w:space="1" w:color="auto"/>
          <w:left w:val="single" w:sz="12" w:space="4" w:color="auto"/>
          <w:bottom w:val="single" w:sz="12" w:space="1" w:color="auto"/>
          <w:right w:val="single" w:sz="12" w:space="4" w:color="auto"/>
        </w:pBdr>
        <w:ind w:firstLine="188"/>
      </w:pPr>
      <w:r>
        <w:t>//データが送られた</w:t>
      </w:r>
    </w:p>
    <w:p w14:paraId="07806C68" w14:textId="6F93E145" w:rsidR="00E17622" w:rsidRDefault="00E17622" w:rsidP="00E17622">
      <w:pPr>
        <w:pBdr>
          <w:top w:val="single" w:sz="12" w:space="1" w:color="auto"/>
          <w:left w:val="single" w:sz="12" w:space="4" w:color="auto"/>
          <w:bottom w:val="single" w:sz="12" w:space="1" w:color="auto"/>
          <w:right w:val="single" w:sz="12" w:space="4" w:color="auto"/>
        </w:pBdr>
        <w:ind w:firstLine="188"/>
      </w:pPr>
      <w:r>
        <w:t>if (</w:t>
      </w:r>
      <w:proofErr w:type="spellStart"/>
      <w:r>
        <w:t>Serial.available</w:t>
      </w:r>
      <w:proofErr w:type="spellEnd"/>
      <w:r>
        <w:t>() &gt; 0 ) {</w:t>
      </w:r>
    </w:p>
    <w:p w14:paraId="64CB9943" w14:textId="77777777" w:rsidR="00E17622" w:rsidRDefault="00E17622" w:rsidP="00E17622">
      <w:pPr>
        <w:pBdr>
          <w:top w:val="single" w:sz="12" w:space="1" w:color="auto"/>
          <w:left w:val="single" w:sz="12" w:space="4" w:color="auto"/>
          <w:bottom w:val="single" w:sz="12" w:space="1" w:color="auto"/>
          <w:right w:val="single" w:sz="12" w:space="4" w:color="auto"/>
        </w:pBdr>
        <w:ind w:firstLine="188"/>
      </w:pPr>
      <w:r>
        <w:t xml:space="preserve">    </w:t>
      </w:r>
      <w:proofErr w:type="spellStart"/>
      <w:r>
        <w:t>Keyboard.begin</w:t>
      </w:r>
      <w:proofErr w:type="spellEnd"/>
      <w:r>
        <w:t>();</w:t>
      </w:r>
    </w:p>
    <w:p w14:paraId="71C3841E" w14:textId="77777777" w:rsidR="00E17622" w:rsidRDefault="00E17622" w:rsidP="00E17622">
      <w:pPr>
        <w:pBdr>
          <w:top w:val="single" w:sz="12" w:space="1" w:color="auto"/>
          <w:left w:val="single" w:sz="12" w:space="4" w:color="auto"/>
          <w:bottom w:val="single" w:sz="12" w:space="1" w:color="auto"/>
          <w:right w:val="single" w:sz="12" w:space="4" w:color="auto"/>
        </w:pBdr>
        <w:ind w:firstLine="188"/>
      </w:pPr>
      <w:r>
        <w:t xml:space="preserve">    </w:t>
      </w:r>
      <w:proofErr w:type="spellStart"/>
      <w:r>
        <w:t>textJudge</w:t>
      </w:r>
      <w:proofErr w:type="spellEnd"/>
      <w:r>
        <w:t xml:space="preserve"> = </w:t>
      </w:r>
      <w:proofErr w:type="spellStart"/>
      <w:r>
        <w:t>Serial.readString</w:t>
      </w:r>
      <w:proofErr w:type="spellEnd"/>
      <w:r>
        <w:t>();</w:t>
      </w:r>
    </w:p>
    <w:p w14:paraId="41343685" w14:textId="77777777" w:rsidR="00E17622" w:rsidRDefault="00E17622" w:rsidP="00E17622">
      <w:pPr>
        <w:pBdr>
          <w:top w:val="single" w:sz="12" w:space="1" w:color="auto"/>
          <w:left w:val="single" w:sz="12" w:space="4" w:color="auto"/>
          <w:bottom w:val="single" w:sz="12" w:space="1" w:color="auto"/>
          <w:right w:val="single" w:sz="12" w:space="4" w:color="auto"/>
        </w:pBdr>
        <w:ind w:firstLine="188"/>
      </w:pPr>
      <w:r>
        <w:t xml:space="preserve">    </w:t>
      </w:r>
      <w:r>
        <w:rPr>
          <w:rFonts w:hint="eastAsia"/>
        </w:rPr>
        <w:t>(省略)</w:t>
      </w:r>
    </w:p>
    <w:p w14:paraId="3F6EF274" w14:textId="31625BB3" w:rsidR="00E17622" w:rsidRDefault="00E17622" w:rsidP="00E17622">
      <w:pPr>
        <w:pBdr>
          <w:top w:val="single" w:sz="12" w:space="1" w:color="auto"/>
          <w:left w:val="single" w:sz="12" w:space="4" w:color="auto"/>
          <w:bottom w:val="single" w:sz="12" w:space="1" w:color="auto"/>
          <w:right w:val="single" w:sz="12" w:space="4" w:color="auto"/>
        </w:pBdr>
        <w:ind w:firstLine="188"/>
      </w:pPr>
      <w:r>
        <w:t>}</w:t>
      </w:r>
    </w:p>
    <w:p w14:paraId="0F6F083D" w14:textId="71E6303F" w:rsidR="00416D9A" w:rsidRDefault="00416D9A" w:rsidP="00416D9A">
      <w:pPr>
        <w:ind w:firstLineChars="0" w:firstLine="0"/>
        <w:jc w:val="center"/>
        <w:rPr>
          <w:b/>
        </w:rPr>
      </w:pPr>
      <w:r w:rsidRPr="00B63350">
        <w:rPr>
          <w:rFonts w:hint="eastAsia"/>
          <w:b/>
        </w:rPr>
        <w:t>リスト 4.1.</w:t>
      </w:r>
      <w:r>
        <w:rPr>
          <w:rFonts w:hint="eastAsia"/>
          <w:b/>
        </w:rPr>
        <w:t>4</w:t>
      </w:r>
      <w:r w:rsidRPr="00B63350">
        <w:rPr>
          <w:rFonts w:hint="eastAsia"/>
          <w:b/>
        </w:rPr>
        <w:t>.</w:t>
      </w:r>
      <w:r>
        <w:rPr>
          <w:b/>
        </w:rPr>
        <w:t>1</w:t>
      </w:r>
      <w:r w:rsidRPr="00B63350">
        <w:rPr>
          <w:rFonts w:hint="eastAsia"/>
          <w:b/>
        </w:rPr>
        <w:t xml:space="preserve">　 </w:t>
      </w:r>
      <w:r>
        <w:rPr>
          <w:rFonts w:hint="eastAsia"/>
          <w:b/>
        </w:rPr>
        <w:t>シリアルポートにデータが送られた際の処理</w:t>
      </w:r>
    </w:p>
    <w:p w14:paraId="26D5CB96" w14:textId="77777777" w:rsidR="00416D9A" w:rsidRPr="00416D9A" w:rsidRDefault="00416D9A" w:rsidP="00416D9A">
      <w:pPr>
        <w:ind w:firstLineChars="0" w:firstLine="0"/>
        <w:jc w:val="center"/>
        <w:rPr>
          <w:b/>
        </w:rPr>
      </w:pPr>
    </w:p>
    <w:p w14:paraId="4715CF90" w14:textId="7559C1DC" w:rsidR="00E17622" w:rsidRDefault="00E17622" w:rsidP="00E17622">
      <w:pPr>
        <w:ind w:firstLine="188"/>
      </w:pPr>
      <w:proofErr w:type="spellStart"/>
      <w:r>
        <w:t>Serial.available</w:t>
      </w:r>
      <w:proofErr w:type="spellEnd"/>
      <w:r>
        <w:t>()</w:t>
      </w:r>
      <w:r w:rsidR="002F2882">
        <w:rPr>
          <w:rFonts w:hint="eastAsia"/>
        </w:rPr>
        <w:t>関数</w:t>
      </w:r>
      <w:r>
        <w:rPr>
          <w:rFonts w:hint="eastAsia"/>
        </w:rPr>
        <w:t>は,</w:t>
      </w:r>
      <w:r w:rsidRPr="00E17622">
        <w:rPr>
          <w:rFonts w:hint="eastAsia"/>
        </w:rPr>
        <w:t xml:space="preserve"> </w:t>
      </w:r>
      <w:r>
        <w:rPr>
          <w:rFonts w:hint="eastAsia"/>
        </w:rPr>
        <w:t>シリアルポートに何バイトのデータが到着しているかを返すメソッドである.</w:t>
      </w:r>
      <w:r w:rsidR="002F2882">
        <w:rPr>
          <w:rFonts w:hint="eastAsia"/>
        </w:rPr>
        <w:t xml:space="preserve">本プログラムでは </w:t>
      </w:r>
      <w:r w:rsidR="002F2882">
        <w:t>if (</w:t>
      </w:r>
      <w:proofErr w:type="spellStart"/>
      <w:r w:rsidR="002F2882">
        <w:t>Serial.available</w:t>
      </w:r>
      <w:proofErr w:type="spellEnd"/>
      <w:r w:rsidR="002F2882">
        <w:t xml:space="preserve">() &gt; 0 ) </w:t>
      </w:r>
      <w:r w:rsidR="002F2882">
        <w:rPr>
          <w:rFonts w:hint="eastAsia"/>
        </w:rPr>
        <w:t>としているため,1ビットでもデータが届けばその時点で処理内容を実行する.</w:t>
      </w:r>
    </w:p>
    <w:p w14:paraId="6C3763C2" w14:textId="2CDB251D" w:rsidR="002F2882" w:rsidRDefault="002F2882" w:rsidP="00E17622">
      <w:pPr>
        <w:ind w:firstLine="188"/>
      </w:pPr>
      <w:proofErr w:type="spellStart"/>
      <w:r>
        <w:t>Serial.readString</w:t>
      </w:r>
      <w:proofErr w:type="spellEnd"/>
      <w:r>
        <w:t>()関数は</w:t>
      </w:r>
      <w:r w:rsidR="006E3D7C">
        <w:t>,</w:t>
      </w:r>
      <w:r>
        <w:t>シリアル</w:t>
      </w:r>
      <w:r>
        <w:rPr>
          <w:rFonts w:hint="eastAsia"/>
        </w:rPr>
        <w:t>バッファ</w:t>
      </w:r>
      <w:r>
        <w:t>から文字を読み取り</w:t>
      </w:r>
      <w:r>
        <w:rPr>
          <w:rFonts w:hint="eastAsia"/>
        </w:rPr>
        <w:t>,</w:t>
      </w:r>
      <w:r>
        <w:t>それらを文字列に</w:t>
      </w:r>
      <w:r>
        <w:rPr>
          <w:rFonts w:hint="eastAsia"/>
        </w:rPr>
        <w:t>書き込む.本プログラムでは変数</w:t>
      </w:r>
      <w:proofErr w:type="spellStart"/>
      <w:r>
        <w:rPr>
          <w:rFonts w:hint="eastAsia"/>
        </w:rPr>
        <w:t>textJudge</w:t>
      </w:r>
      <w:proofErr w:type="spellEnd"/>
      <w:r>
        <w:rPr>
          <w:rFonts w:hint="eastAsia"/>
        </w:rPr>
        <w:t>に書き込み,その後のプログラムで何のショートカットキー・テキストかを判別する際に使用する.</w:t>
      </w:r>
    </w:p>
    <w:p w14:paraId="4BDC82A4" w14:textId="0AEC29CA" w:rsidR="00162861" w:rsidRDefault="00162861" w:rsidP="00E17622">
      <w:pPr>
        <w:ind w:firstLine="188"/>
      </w:pPr>
    </w:p>
    <w:p w14:paraId="0AA97E83" w14:textId="13E4EB07" w:rsidR="00041F34" w:rsidRDefault="00041F34" w:rsidP="00E17622">
      <w:pPr>
        <w:ind w:firstLine="188"/>
      </w:pPr>
    </w:p>
    <w:p w14:paraId="6055030E" w14:textId="4DCB845A" w:rsidR="00B87CA5" w:rsidRDefault="00B87CA5">
      <w:pPr>
        <w:widowControl/>
        <w:spacing w:line="240" w:lineRule="auto"/>
        <w:ind w:firstLineChars="0" w:firstLine="0"/>
        <w:jc w:val="left"/>
      </w:pPr>
      <w:r>
        <w:br w:type="page"/>
      </w:r>
    </w:p>
    <w:p w14:paraId="13A13E19" w14:textId="667CBA37" w:rsidR="00162861" w:rsidRDefault="00B87CA5" w:rsidP="00B87CA5">
      <w:pPr>
        <w:pStyle w:val="3"/>
      </w:pPr>
      <w:bookmarkStart w:id="41" w:name="_Toc97034646"/>
      <w:r>
        <w:rPr>
          <w:rFonts w:hint="eastAsia"/>
        </w:rPr>
        <w:lastRenderedPageBreak/>
        <w:t>シリアル通信に必要な</w:t>
      </w:r>
      <w:r>
        <w:rPr>
          <w:rFonts w:hint="eastAsia"/>
        </w:rPr>
        <w:t>Windows</w:t>
      </w:r>
      <w:r>
        <w:rPr>
          <w:rFonts w:hint="eastAsia"/>
        </w:rPr>
        <w:t>の設定</w:t>
      </w:r>
      <w:bookmarkEnd w:id="41"/>
    </w:p>
    <w:p w14:paraId="345610FD" w14:textId="41019B2C" w:rsidR="00B87CA5" w:rsidRDefault="00B87CA5" w:rsidP="00B87CA5">
      <w:pPr>
        <w:ind w:firstLine="188"/>
      </w:pPr>
      <w:r>
        <w:rPr>
          <w:rFonts w:hint="eastAsia"/>
        </w:rPr>
        <w:t>シリアル通信をするためには</w:t>
      </w:r>
      <w:r w:rsidR="006E3D7C">
        <w:rPr>
          <w:rFonts w:hint="eastAsia"/>
        </w:rPr>
        <w:t>,</w:t>
      </w:r>
      <w:r>
        <w:rPr>
          <w:rFonts w:hint="eastAsia"/>
        </w:rPr>
        <w:t>WindowsのCOMポートの設定をする必要がある</w:t>
      </w:r>
      <w:r w:rsidR="006E3D7C">
        <w:rPr>
          <w:rFonts w:hint="eastAsia"/>
        </w:rPr>
        <w:t>.</w:t>
      </w:r>
      <w:r>
        <w:rPr>
          <w:rFonts w:hint="eastAsia"/>
        </w:rPr>
        <w:t>設定の手順は以下のとおりである</w:t>
      </w:r>
      <w:r w:rsidR="006E3D7C">
        <w:rPr>
          <w:rFonts w:hint="eastAsia"/>
        </w:rPr>
        <w:t>.</w:t>
      </w:r>
      <w:r w:rsidR="00585947">
        <w:rPr>
          <w:rFonts w:hint="eastAsia"/>
        </w:rPr>
        <w:t xml:space="preserve"> </w:t>
      </w:r>
    </w:p>
    <w:p w14:paraId="6C5D70B0" w14:textId="771C0B2D" w:rsidR="00585947" w:rsidRDefault="007A66B6" w:rsidP="00B87CA5">
      <w:pPr>
        <w:ind w:firstLine="188"/>
      </w:pPr>
      <w:r>
        <w:rPr>
          <w:rFonts w:hint="eastAsia"/>
        </w:rPr>
        <w:t>手順</w:t>
      </w:r>
      <w:r w:rsidR="00585947">
        <w:rPr>
          <w:rFonts w:hint="eastAsia"/>
        </w:rPr>
        <w:t>①デバイスマネージャーを開く</w:t>
      </w:r>
    </w:p>
    <w:p w14:paraId="0287D1B8" w14:textId="31AA3E49" w:rsidR="00677537" w:rsidRDefault="00677537" w:rsidP="00677537">
      <w:pPr>
        <w:keepNext/>
        <w:ind w:firstLine="188"/>
      </w:pPr>
      <w:r>
        <w:rPr>
          <w:rFonts w:hint="eastAsia"/>
          <w:noProof/>
        </w:rPr>
        <w:drawing>
          <wp:anchor distT="0" distB="0" distL="114300" distR="114300" simplePos="0" relativeHeight="251704320" behindDoc="0" locked="0" layoutInCell="1" allowOverlap="1" wp14:anchorId="0DED2FBA" wp14:editId="16E62C47">
            <wp:simplePos x="0" y="0"/>
            <wp:positionH relativeFrom="margin">
              <wp:posOffset>1972310</wp:posOffset>
            </wp:positionH>
            <wp:positionV relativeFrom="paragraph">
              <wp:posOffset>2496185</wp:posOffset>
            </wp:positionV>
            <wp:extent cx="3590174" cy="2832100"/>
            <wp:effectExtent l="0" t="0" r="0" b="6350"/>
            <wp:wrapNone/>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OM-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90174" cy="2832100"/>
                    </a:xfrm>
                    <a:prstGeom prst="rect">
                      <a:avLst/>
                    </a:prstGeom>
                  </pic:spPr>
                </pic:pic>
              </a:graphicData>
            </a:graphic>
            <wp14:sizeRelH relativeFrom="margin">
              <wp14:pctWidth>0</wp14:pctWidth>
            </wp14:sizeRelH>
            <wp14:sizeRelV relativeFrom="margin">
              <wp14:pctHeight>0</wp14:pctHeight>
            </wp14:sizeRelV>
          </wp:anchor>
        </w:drawing>
      </w:r>
      <w:r w:rsidR="00585947">
        <w:rPr>
          <w:rFonts w:hint="eastAsia"/>
          <w:noProof/>
        </w:rPr>
        <mc:AlternateContent>
          <mc:Choice Requires="wps">
            <w:drawing>
              <wp:anchor distT="0" distB="0" distL="114300" distR="114300" simplePos="0" relativeHeight="251705344" behindDoc="0" locked="0" layoutInCell="1" allowOverlap="1" wp14:anchorId="3A092593" wp14:editId="173D4CAE">
                <wp:simplePos x="0" y="0"/>
                <wp:positionH relativeFrom="column">
                  <wp:posOffset>3865491</wp:posOffset>
                </wp:positionH>
                <wp:positionV relativeFrom="paragraph">
                  <wp:posOffset>1937467</wp:posOffset>
                </wp:positionV>
                <wp:extent cx="0" cy="403123"/>
                <wp:effectExtent l="76200" t="0" r="57150" b="54610"/>
                <wp:wrapNone/>
                <wp:docPr id="87" name="直線矢印コネクタ 87"/>
                <wp:cNvGraphicFramePr/>
                <a:graphic xmlns:a="http://schemas.openxmlformats.org/drawingml/2006/main">
                  <a:graphicData uri="http://schemas.microsoft.com/office/word/2010/wordprocessingShape">
                    <wps:wsp>
                      <wps:cNvCnPr/>
                      <wps:spPr>
                        <a:xfrm>
                          <a:off x="0" y="0"/>
                          <a:ext cx="0" cy="40312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0162C3" id="直線矢印コネクタ 87" o:spid="_x0000_s1026" type="#_x0000_t32" style="position:absolute;left:0;text-align:left;margin-left:304.35pt;margin-top:152.55pt;width:0;height:31.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" strokecolor="black [3213]" strokeweight="1.5pt">
                <v:stroke endarrow="block" joinstyle="miter"/>
              </v:shape>
            </w:pict>
          </mc:Fallback>
        </mc:AlternateContent>
      </w:r>
      <w:r w:rsidR="00585947">
        <w:rPr>
          <w:rFonts w:hint="eastAsia"/>
          <w:noProof/>
        </w:rPr>
        <mc:AlternateContent>
          <mc:Choice Requires="wpg">
            <w:drawing>
              <wp:inline distT="0" distB="0" distL="0" distR="0" wp14:anchorId="5430A1D1" wp14:editId="25B35B1F">
                <wp:extent cx="5273040" cy="3445053"/>
                <wp:effectExtent l="0" t="0" r="3810" b="3175"/>
                <wp:docPr id="77" name="グループ化 77"/>
                <wp:cNvGraphicFramePr/>
                <a:graphic xmlns:a="http://schemas.openxmlformats.org/drawingml/2006/main">
                  <a:graphicData uri="http://schemas.microsoft.com/office/word/2010/wordprocessingGroup">
                    <wpg:wgp>
                      <wpg:cNvGrpSpPr/>
                      <wpg:grpSpPr>
                        <a:xfrm>
                          <a:off x="0" y="0"/>
                          <a:ext cx="5273040" cy="3445053"/>
                          <a:chOff x="0" y="-19878"/>
                          <a:chExt cx="5422297" cy="3610168"/>
                        </a:xfrm>
                      </wpg:grpSpPr>
                      <pic:pic xmlns:pic="http://schemas.openxmlformats.org/drawingml/2006/picture">
                        <pic:nvPicPr>
                          <pic:cNvPr id="53" name="図 5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6626" y="0"/>
                            <a:ext cx="1405890" cy="3590290"/>
                          </a:xfrm>
                          <a:prstGeom prst="rect">
                            <a:avLst/>
                          </a:prstGeom>
                        </pic:spPr>
                      </pic:pic>
                      <pic:pic xmlns:pic="http://schemas.openxmlformats.org/drawingml/2006/picture">
                        <pic:nvPicPr>
                          <pic:cNvPr id="73" name="図 73"/>
                          <pic:cNvPicPr>
                            <a:picLocks noChangeAspect="1"/>
                          </pic:cNvPicPr>
                        </pic:nvPicPr>
                        <pic:blipFill rotWithShape="1">
                          <a:blip r:embed="rId71">
                            <a:extLst>
                              <a:ext uri="{28A0092B-C50C-407E-A947-70E740481C1C}">
                                <a14:useLocalDpi xmlns:a14="http://schemas.microsoft.com/office/drawing/2010/main" val="0"/>
                              </a:ext>
                            </a:extLst>
                          </a:blip>
                          <a:srcRect l="11805" t="5935" r="13927"/>
                          <a:stretch/>
                        </pic:blipFill>
                        <pic:spPr bwMode="auto">
                          <a:xfrm>
                            <a:off x="2160029" y="-19878"/>
                            <a:ext cx="3262268" cy="1680237"/>
                          </a:xfrm>
                          <a:prstGeom prst="rect">
                            <a:avLst/>
                          </a:prstGeom>
                          <a:ln>
                            <a:noFill/>
                          </a:ln>
                          <a:extLst>
                            <a:ext uri="{53640926-AAD7-44D8-BBD7-CCE9431645EC}">
                              <a14:shadowObscured xmlns:a14="http://schemas.microsoft.com/office/drawing/2010/main"/>
                            </a:ext>
                          </a:extLst>
                        </pic:spPr>
                      </pic:pic>
                      <wps:wsp>
                        <wps:cNvPr id="74" name="正方形/長方形 74"/>
                        <wps:cNvSpPr/>
                        <wps:spPr>
                          <a:xfrm>
                            <a:off x="0" y="2975113"/>
                            <a:ext cx="224155" cy="229870"/>
                          </a:xfrm>
                          <a:prstGeom prst="rect">
                            <a:avLst/>
                          </a:prstGeom>
                          <a:noFill/>
                          <a:ln w="19050">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正方形/長方形 75"/>
                        <wps:cNvSpPr/>
                        <wps:spPr>
                          <a:xfrm>
                            <a:off x="2842591" y="602973"/>
                            <a:ext cx="1029385" cy="169739"/>
                          </a:xfrm>
                          <a:prstGeom prst="rect">
                            <a:avLst/>
                          </a:prstGeom>
                          <a:noFill/>
                          <a:ln w="19050">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直線矢印コネクタ 76"/>
                        <wps:cNvCnPr/>
                        <wps:spPr>
                          <a:xfrm>
                            <a:off x="1577009" y="967409"/>
                            <a:ext cx="350428"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DBD1E76" id="グループ化 77" o:spid="_x0000_s1026" style="width:415.2pt;height:271.25pt;mso-position-horizontal-relative:char;mso-position-vertical-relative:line" coordorigin=",-198" coordsize="54222,3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">
                <v:shape id="図 53" o:spid="_x0000_s1027" type="#_x0000_t75" style="position:absolute;left:66;width:14059;height:35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">
                  <v:imagedata r:id="rId72" o:title=""/>
                  <v:path arrowok="t"/>
                </v:shape>
                <v:shape id="図 73" o:spid="_x0000_s1028" type="#_x0000_t75" style="position:absolute;left:21600;top:-198;width:32622;height:16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">
                  <v:imagedata r:id="rId73" o:title="" croptop="3890f" cropleft="7737f" cropright="9127f"/>
                  <v:path arrowok="t"/>
                </v:shape>
                <v:rect id="正方形/長方形 74" o:spid="_x0000_s1029" style="position:absolute;top:29751;width:2241;height:2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" filled="f" strokecolor="#e00" strokeweight="1.5pt"/>
                <v:rect id="正方形/長方形 75" o:spid="_x0000_s1030" style="position:absolute;left:28425;top:6029;width:10294;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" filled="f" strokecolor="#e00" strokeweight="1.5pt"/>
                <v:shape id="直線矢印コネクタ 76" o:spid="_x0000_s1031" type="#_x0000_t32" style="position:absolute;left:15770;top:9674;width:35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" strokecolor="black [3213]" strokeweight="1.5pt">
                  <v:stroke endarrow="block" joinstyle="miter"/>
                </v:shape>
                <w10:anchorlock/>
              </v:group>
            </w:pict>
          </mc:Fallback>
        </mc:AlternateContent>
      </w:r>
    </w:p>
    <w:p w14:paraId="3019E733" w14:textId="77777777" w:rsidR="00677537" w:rsidRDefault="00677537" w:rsidP="00677537">
      <w:pPr>
        <w:pStyle w:val="a9"/>
        <w:ind w:firstLine="184"/>
      </w:pPr>
    </w:p>
    <w:p w14:paraId="4419D7F8" w14:textId="77777777" w:rsidR="00677537" w:rsidRDefault="00677537" w:rsidP="00677537">
      <w:pPr>
        <w:pStyle w:val="a9"/>
        <w:ind w:firstLine="184"/>
      </w:pPr>
    </w:p>
    <w:p w14:paraId="3C21C696" w14:textId="77777777" w:rsidR="00677537" w:rsidRDefault="00677537" w:rsidP="00677537">
      <w:pPr>
        <w:pStyle w:val="a9"/>
        <w:ind w:firstLine="184"/>
      </w:pPr>
    </w:p>
    <w:p w14:paraId="3AD1EE7A" w14:textId="0D9228ED" w:rsidR="00677537" w:rsidRDefault="00677537" w:rsidP="00677537">
      <w:pPr>
        <w:pStyle w:val="a9"/>
        <w:ind w:firstLine="184"/>
      </w:pPr>
    </w:p>
    <w:p w14:paraId="299407E6" w14:textId="77777777" w:rsidR="00677537" w:rsidRDefault="00677537" w:rsidP="00677537">
      <w:pPr>
        <w:pStyle w:val="a9"/>
        <w:ind w:firstLine="184"/>
      </w:pPr>
    </w:p>
    <w:p w14:paraId="40E879AE" w14:textId="0F7BB883" w:rsidR="00585947" w:rsidRDefault="00677537" w:rsidP="00677537">
      <w:pPr>
        <w:pStyle w:val="a9"/>
        <w:ind w:firstLine="184"/>
      </w:pPr>
      <w:r>
        <w:t xml:space="preserve">図 </w:t>
      </w:r>
      <w:fldSimple w:instr=" STYLEREF 1 \s ">
        <w:r w:rsidR="00D25234">
          <w:rPr>
            <w:noProof/>
          </w:rPr>
          <w:t>4</w:t>
        </w:r>
      </w:fldSimple>
      <w:r w:rsidR="00104072">
        <w:t>.</w:t>
      </w:r>
      <w:r w:rsidR="00104072">
        <w:rPr>
          <w:rFonts w:hint="eastAsia"/>
        </w:rPr>
        <w:t>1.5.1</w:t>
      </w:r>
      <w:r>
        <w:rPr>
          <w:rFonts w:hint="eastAsia"/>
        </w:rPr>
        <w:t xml:space="preserve">　</w:t>
      </w:r>
      <w:r w:rsidRPr="00F7568B">
        <w:t>COMポートの設定手順①</w:t>
      </w:r>
    </w:p>
    <w:p w14:paraId="5D834E96" w14:textId="5C3F15AA" w:rsidR="00585947" w:rsidRDefault="00585947" w:rsidP="00B87CA5">
      <w:pPr>
        <w:ind w:firstLine="188"/>
      </w:pPr>
    </w:p>
    <w:p w14:paraId="6905FFB3" w14:textId="3E644550" w:rsidR="00D07200" w:rsidRDefault="00D07200" w:rsidP="00B87CA5">
      <w:pPr>
        <w:ind w:firstLine="188"/>
      </w:pPr>
    </w:p>
    <w:p w14:paraId="002191C3" w14:textId="34B9FD8D" w:rsidR="00D07200" w:rsidRDefault="007A66B6" w:rsidP="00B87CA5">
      <w:pPr>
        <w:ind w:firstLine="188"/>
      </w:pPr>
      <w:r>
        <w:rPr>
          <w:rFonts w:hint="eastAsia"/>
        </w:rPr>
        <w:lastRenderedPageBreak/>
        <w:t>手順</w:t>
      </w:r>
      <w:r w:rsidR="00D07200">
        <w:rPr>
          <w:rFonts w:hint="eastAsia"/>
        </w:rPr>
        <w:t>②COMポートのプロパティを開く</w:t>
      </w:r>
    </w:p>
    <w:p w14:paraId="65A39B8A" w14:textId="2E891234" w:rsidR="00DC68CF" w:rsidRDefault="00677537" w:rsidP="00677537">
      <w:pPr>
        <w:ind w:firstLine="188"/>
      </w:pPr>
      <w:r>
        <w:rPr>
          <w:noProof/>
        </w:rPr>
        <mc:AlternateContent>
          <mc:Choice Requires="wpg">
            <w:drawing>
              <wp:anchor distT="0" distB="0" distL="114300" distR="114300" simplePos="0" relativeHeight="251715584" behindDoc="0" locked="0" layoutInCell="1" allowOverlap="1" wp14:anchorId="5B8C2164" wp14:editId="6CBB78AB">
                <wp:simplePos x="0" y="0"/>
                <wp:positionH relativeFrom="column">
                  <wp:posOffset>616585</wp:posOffset>
                </wp:positionH>
                <wp:positionV relativeFrom="paragraph">
                  <wp:posOffset>367665</wp:posOffset>
                </wp:positionV>
                <wp:extent cx="4035425" cy="7052310"/>
                <wp:effectExtent l="0" t="0" r="3175" b="0"/>
                <wp:wrapTopAndBottom/>
                <wp:docPr id="148" name="グループ化 148"/>
                <wp:cNvGraphicFramePr/>
                <a:graphic xmlns:a="http://schemas.openxmlformats.org/drawingml/2006/main">
                  <a:graphicData uri="http://schemas.microsoft.com/office/word/2010/wordprocessingGroup">
                    <wpg:wgp>
                      <wpg:cNvGrpSpPr/>
                      <wpg:grpSpPr>
                        <a:xfrm>
                          <a:off x="0" y="0"/>
                          <a:ext cx="4035425" cy="7052310"/>
                          <a:chOff x="0" y="0"/>
                          <a:chExt cx="4035425" cy="7052310"/>
                        </a:xfrm>
                      </wpg:grpSpPr>
                      <wpg:grpSp>
                        <wpg:cNvPr id="142" name="グループ化 142"/>
                        <wpg:cNvGrpSpPr/>
                        <wpg:grpSpPr>
                          <a:xfrm>
                            <a:off x="0" y="0"/>
                            <a:ext cx="4035425" cy="7052310"/>
                            <a:chOff x="-60960" y="0"/>
                            <a:chExt cx="4035425" cy="7052310"/>
                          </a:xfrm>
                        </wpg:grpSpPr>
                        <pic:pic xmlns:pic="http://schemas.openxmlformats.org/drawingml/2006/picture">
                          <pic:nvPicPr>
                            <pic:cNvPr id="94" name="図 9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13360" y="3627120"/>
                              <a:ext cx="3611880" cy="3425190"/>
                            </a:xfrm>
                            <a:prstGeom prst="rect">
                              <a:avLst/>
                            </a:prstGeom>
                          </pic:spPr>
                        </pic:pic>
                        <pic:pic xmlns:pic="http://schemas.openxmlformats.org/drawingml/2006/picture">
                          <pic:nvPicPr>
                            <pic:cNvPr id="92" name="図 9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60960" y="0"/>
                              <a:ext cx="4035425" cy="3183890"/>
                            </a:xfrm>
                            <a:prstGeom prst="rect">
                              <a:avLst/>
                            </a:prstGeom>
                          </pic:spPr>
                        </pic:pic>
                        <wps:wsp>
                          <wps:cNvPr id="96" name="直線矢印コネクタ 96"/>
                          <wps:cNvCnPr/>
                          <wps:spPr>
                            <a:xfrm>
                              <a:off x="2032000" y="3271520"/>
                              <a:ext cx="0" cy="40312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7" name="正方形/長方形 97"/>
                        <wps:cNvSpPr/>
                        <wps:spPr>
                          <a:xfrm>
                            <a:off x="741680" y="6319520"/>
                            <a:ext cx="927652" cy="212035"/>
                          </a:xfrm>
                          <a:prstGeom prst="rect">
                            <a:avLst/>
                          </a:prstGeom>
                          <a:noFill/>
                          <a:ln w="19050">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19544D" id="グループ化 148" o:spid="_x0000_s1026" style="position:absolute;left:0;text-align:left;margin-left:48.55pt;margin-top:28.95pt;width:317.75pt;height:555.3pt;z-index:251715584" coordsize="40354,705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">
                <v:group id="グループ化 142" o:spid="_x0000_s1027" style="position:absolute;width:40354;height:70523" coordorigin="-609" coordsize="40354,70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図 94" o:spid="_x0000_s1028" type="#_x0000_t75" style="position:absolute;left:2133;top:36271;width:36119;height:3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">
                    <v:imagedata r:id="rId75" o:title=""/>
                    <v:path arrowok="t"/>
                  </v:shape>
                  <v:shape id="図 92" o:spid="_x0000_s1029" type="#_x0000_t75" style="position:absolute;left:-609;width:40353;height:3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">
                    <v:imagedata r:id="rId76" o:title=""/>
                    <v:path arrowok="t"/>
                  </v:shape>
                  <v:shape id="直線矢印コネクタ 96" o:spid="_x0000_s1030" type="#_x0000_t32" style="position:absolute;left:20320;top:32715;width:0;height:4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" strokecolor="black [3213]" strokeweight="1.5pt">
                    <v:stroke endarrow="block" joinstyle="miter"/>
                  </v:shape>
                </v:group>
                <v:rect id="正方形/長方形 97" o:spid="_x0000_s1031" style="position:absolute;left:7416;top:63195;width:9277;height:2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" filled="f" strokecolor="#e00" strokeweight="1.5pt"/>
                <w10:wrap type="topAndBottom"/>
              </v:group>
            </w:pict>
          </mc:Fallback>
        </mc:AlternateContent>
      </w:r>
      <w:r>
        <w:rPr>
          <w:noProof/>
        </w:rPr>
        <mc:AlternateContent>
          <mc:Choice Requires="wps">
            <w:drawing>
              <wp:anchor distT="0" distB="0" distL="114300" distR="114300" simplePos="0" relativeHeight="251815936" behindDoc="0" locked="0" layoutInCell="1" allowOverlap="1" wp14:anchorId="4FBBBE53" wp14:editId="6F11321A">
                <wp:simplePos x="0" y="0"/>
                <wp:positionH relativeFrom="column">
                  <wp:posOffset>677545</wp:posOffset>
                </wp:positionH>
                <wp:positionV relativeFrom="paragraph">
                  <wp:posOffset>7477125</wp:posOffset>
                </wp:positionV>
                <wp:extent cx="4035425" cy="635"/>
                <wp:effectExtent l="0" t="0" r="0" b="0"/>
                <wp:wrapTopAndBottom/>
                <wp:docPr id="143" name="テキスト ボックス 143"/>
                <wp:cNvGraphicFramePr/>
                <a:graphic xmlns:a="http://schemas.openxmlformats.org/drawingml/2006/main">
                  <a:graphicData uri="http://schemas.microsoft.com/office/word/2010/wordprocessingShape">
                    <wps:wsp>
                      <wps:cNvSpPr txBox="1"/>
                      <wps:spPr>
                        <a:xfrm>
                          <a:off x="0" y="0"/>
                          <a:ext cx="4035425" cy="635"/>
                        </a:xfrm>
                        <a:prstGeom prst="rect">
                          <a:avLst/>
                        </a:prstGeom>
                        <a:solidFill>
                          <a:prstClr val="white"/>
                        </a:solidFill>
                        <a:ln>
                          <a:noFill/>
                        </a:ln>
                      </wps:spPr>
                      <wps:txbx>
                        <w:txbxContent>
                          <w:p w14:paraId="33E3EDCC" w14:textId="10FAEFB9" w:rsidR="00D25234" w:rsidRPr="00CA0DDE" w:rsidRDefault="00D25234" w:rsidP="00677537">
                            <w:pPr>
                              <w:pStyle w:val="a9"/>
                              <w:ind w:firstLine="184"/>
                              <w:rPr>
                                <w:noProof/>
                              </w:rPr>
                            </w:pPr>
                            <w:r>
                              <w:t xml:space="preserve">図 </w:t>
                            </w:r>
                            <w:fldSimple w:instr=" STYLEREF 1 \s ">
                              <w:r>
                                <w:rPr>
                                  <w:noProof/>
                                </w:rPr>
                                <w:t>4</w:t>
                              </w:r>
                            </w:fldSimple>
                            <w:r w:rsidRPr="00104072">
                              <w:t>.1.5.</w:t>
                            </w:r>
                            <w:r>
                              <w:t>2</w:t>
                            </w:r>
                            <w:r w:rsidRPr="00A97616">
                              <w:rPr>
                                <w:rFonts w:hint="eastAsia"/>
                              </w:rPr>
                              <w:t xml:space="preserve">　</w:t>
                            </w:r>
                            <w:r w:rsidRPr="00A97616">
                              <w:t>COMポートの設定手順②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BBE53" id="テキスト ボックス 143" o:spid="_x0000_s1058" type="#_x0000_t202" style="position:absolute;left:0;text-align:left;margin-left:53.35pt;margin-top:588.75pt;width:317.7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" stroked="f">
                <v:textbox style="mso-fit-shape-to-text:t" inset="0,0,0,0">
                  <w:txbxContent>
                    <w:p w14:paraId="33E3EDCC" w14:textId="10FAEFB9" w:rsidR="00D25234" w:rsidRPr="00CA0DDE" w:rsidRDefault="00D25234" w:rsidP="00677537">
                      <w:pPr>
                        <w:pStyle w:val="a9"/>
                        <w:ind w:firstLine="184"/>
                        <w:rPr>
                          <w:noProof/>
                        </w:rPr>
                      </w:pPr>
                      <w:r>
                        <w:t xml:space="preserve">図 </w:t>
                      </w:r>
                      <w:fldSimple w:instr=" STYLEREF 1 \s ">
                        <w:r>
                          <w:rPr>
                            <w:noProof/>
                          </w:rPr>
                          <w:t>4</w:t>
                        </w:r>
                      </w:fldSimple>
                      <w:r w:rsidRPr="00104072">
                        <w:t>.1.5.</w:t>
                      </w:r>
                      <w:r>
                        <w:t>2</w:t>
                      </w:r>
                      <w:r w:rsidRPr="00A97616">
                        <w:rPr>
                          <w:rFonts w:hint="eastAsia"/>
                        </w:rPr>
                        <w:t xml:space="preserve">　</w:t>
                      </w:r>
                      <w:r w:rsidRPr="00A97616">
                        <w:t>COMポートの設定手順②</w:t>
                      </w:r>
                    </w:p>
                  </w:txbxContent>
                </v:textbox>
                <w10:wrap type="topAndBottom"/>
              </v:shape>
            </w:pict>
          </mc:Fallback>
        </mc:AlternateContent>
      </w:r>
      <w:r w:rsidR="00D07200">
        <w:rPr>
          <w:noProof/>
        </w:rPr>
        <mc:AlternateContent>
          <mc:Choice Requires="wps">
            <w:drawing>
              <wp:anchor distT="0" distB="0" distL="114300" distR="114300" simplePos="0" relativeHeight="251709440" behindDoc="0" locked="0" layoutInCell="1" allowOverlap="1" wp14:anchorId="086E26B9" wp14:editId="01BC0490">
                <wp:simplePos x="0" y="0"/>
                <wp:positionH relativeFrom="column">
                  <wp:posOffset>895590</wp:posOffset>
                </wp:positionH>
                <wp:positionV relativeFrom="paragraph">
                  <wp:posOffset>2661920</wp:posOffset>
                </wp:positionV>
                <wp:extent cx="974630" cy="202591"/>
                <wp:effectExtent l="0" t="0" r="16510" b="26035"/>
                <wp:wrapNone/>
                <wp:docPr id="95" name="正方形/長方形 95"/>
                <wp:cNvGraphicFramePr/>
                <a:graphic xmlns:a="http://schemas.openxmlformats.org/drawingml/2006/main">
                  <a:graphicData uri="http://schemas.microsoft.com/office/word/2010/wordprocessingShape">
                    <wps:wsp>
                      <wps:cNvSpPr/>
                      <wps:spPr>
                        <a:xfrm>
                          <a:off x="0" y="0"/>
                          <a:ext cx="974630" cy="202591"/>
                        </a:xfrm>
                        <a:prstGeom prst="rect">
                          <a:avLst/>
                        </a:prstGeom>
                        <a:noFill/>
                        <a:ln w="19050">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4BBB9" id="正方形/長方形 95" o:spid="_x0000_s1026" style="position:absolute;left:0;text-align:left;margin-left:70.5pt;margin-top:209.6pt;width:76.75pt;height:15.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" filled="f" strokecolor="#e00" strokeweight="1.5pt"/>
            </w:pict>
          </mc:Fallback>
        </mc:AlternateContent>
      </w:r>
      <w:r w:rsidR="00D07200">
        <w:rPr>
          <w:rFonts w:hint="eastAsia"/>
        </w:rPr>
        <w:t>ポートのプロパティを開く</w:t>
      </w:r>
      <w:r w:rsidR="006E3D7C">
        <w:rPr>
          <w:rFonts w:hint="eastAsia"/>
        </w:rPr>
        <w:t>.</w:t>
      </w:r>
      <w:r w:rsidR="00D07200">
        <w:rPr>
          <w:rFonts w:hint="eastAsia"/>
        </w:rPr>
        <w:t>必要であれば管理者のパスワードを入力してから設定を行う</w:t>
      </w:r>
      <w:r w:rsidR="006E3D7C">
        <w:rPr>
          <w:rFonts w:hint="eastAsia"/>
        </w:rPr>
        <w:t>.</w:t>
      </w:r>
    </w:p>
    <w:p w14:paraId="16C66007" w14:textId="576064F2" w:rsidR="00B87CA5" w:rsidRPr="00DC68CF" w:rsidRDefault="007A66B6" w:rsidP="00B87CA5">
      <w:pPr>
        <w:ind w:firstLine="188"/>
      </w:pPr>
      <w:r>
        <w:rPr>
          <w:rFonts w:hint="eastAsia"/>
        </w:rPr>
        <w:lastRenderedPageBreak/>
        <w:t>手順</w:t>
      </w:r>
      <w:r w:rsidR="00DC68CF">
        <w:rPr>
          <w:rFonts w:hint="eastAsia"/>
        </w:rPr>
        <w:t>③COMポート番号を変更する</w:t>
      </w:r>
    </w:p>
    <w:p w14:paraId="7EE39372" w14:textId="1B57B258" w:rsidR="00D07200" w:rsidRDefault="00DC68CF" w:rsidP="00B87CA5">
      <w:pPr>
        <w:ind w:firstLine="188"/>
      </w:pPr>
      <w:r>
        <w:rPr>
          <w:rFonts w:hint="eastAsia"/>
        </w:rPr>
        <w:t>プロパティの「ポートの設定」→「詳細設定」→「COMポート番号」から</w:t>
      </w:r>
      <w:r w:rsidR="00EA22BD">
        <w:rPr>
          <w:rFonts w:hint="eastAsia"/>
        </w:rPr>
        <w:t>,</w:t>
      </w:r>
      <w:r>
        <w:rPr>
          <w:rFonts w:hint="eastAsia"/>
        </w:rPr>
        <w:t>今回はCOM6を選択</w:t>
      </w:r>
      <w:r w:rsidR="000B7492">
        <w:rPr>
          <w:rFonts w:hint="eastAsia"/>
        </w:rPr>
        <w:t>する</w:t>
      </w:r>
      <w:r>
        <w:rPr>
          <w:rFonts w:hint="eastAsia"/>
        </w:rPr>
        <w:t>.</w:t>
      </w:r>
    </w:p>
    <w:p w14:paraId="3A06FFC9" w14:textId="06C93353" w:rsidR="00EA22BD" w:rsidRDefault="000B7492" w:rsidP="00EA22BD">
      <w:pPr>
        <w:ind w:firstLine="188"/>
        <w:jc w:val="center"/>
      </w:pPr>
      <w:r>
        <w:rPr>
          <w:noProof/>
        </w:rPr>
        <mc:AlternateContent>
          <mc:Choice Requires="wpg">
            <w:drawing>
              <wp:anchor distT="0" distB="0" distL="114300" distR="114300" simplePos="0" relativeHeight="251724800" behindDoc="0" locked="0" layoutInCell="1" allowOverlap="1" wp14:anchorId="6B5534B9" wp14:editId="2507B832">
                <wp:simplePos x="0" y="0"/>
                <wp:positionH relativeFrom="margin">
                  <wp:align>center</wp:align>
                </wp:positionH>
                <wp:positionV relativeFrom="paragraph">
                  <wp:posOffset>50013</wp:posOffset>
                </wp:positionV>
                <wp:extent cx="5250815" cy="6322060"/>
                <wp:effectExtent l="0" t="0" r="6985" b="2540"/>
                <wp:wrapNone/>
                <wp:docPr id="2" name="グループ化 2"/>
                <wp:cNvGraphicFramePr/>
                <a:graphic xmlns:a="http://schemas.openxmlformats.org/drawingml/2006/main">
                  <a:graphicData uri="http://schemas.microsoft.com/office/word/2010/wordprocessingGroup">
                    <wpg:wgp>
                      <wpg:cNvGrpSpPr/>
                      <wpg:grpSpPr>
                        <a:xfrm>
                          <a:off x="0" y="0"/>
                          <a:ext cx="5250815" cy="6322060"/>
                          <a:chOff x="0" y="0"/>
                          <a:chExt cx="5250815" cy="6322060"/>
                        </a:xfrm>
                      </wpg:grpSpPr>
                      <wpg:grpSp>
                        <wpg:cNvPr id="144" name="グループ化 144"/>
                        <wpg:cNvGrpSpPr/>
                        <wpg:grpSpPr>
                          <a:xfrm>
                            <a:off x="0" y="0"/>
                            <a:ext cx="5250815" cy="6322060"/>
                            <a:chOff x="0" y="0"/>
                            <a:chExt cx="5250815" cy="6322060"/>
                          </a:xfrm>
                        </wpg:grpSpPr>
                        <pic:pic xmlns:pic="http://schemas.openxmlformats.org/drawingml/2006/picture">
                          <pic:nvPicPr>
                            <pic:cNvPr id="98" name="図 9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255520" y="2966720"/>
                              <a:ext cx="2995295" cy="3355340"/>
                            </a:xfrm>
                            <a:prstGeom prst="rect">
                              <a:avLst/>
                            </a:prstGeom>
                          </pic:spPr>
                        </pic:pic>
                        <pic:pic xmlns:pic="http://schemas.openxmlformats.org/drawingml/2006/picture">
                          <pic:nvPicPr>
                            <pic:cNvPr id="100" name="図 100"/>
                            <pic:cNvPicPr>
                              <a:picLocks noChangeAspect="1"/>
                            </pic:cNvPicPr>
                          </pic:nvPicPr>
                          <pic:blipFill rotWithShape="1">
                            <a:blip r:embed="rId78">
                              <a:extLst>
                                <a:ext uri="{28A0092B-C50C-407E-A947-70E740481C1C}">
                                  <a14:useLocalDpi xmlns:a14="http://schemas.microsoft.com/office/drawing/2010/main" val="0"/>
                                </a:ext>
                              </a:extLst>
                            </a:blip>
                            <a:srcRect l="5817" t="6542" r="4137" b="3135"/>
                            <a:stretch/>
                          </pic:blipFill>
                          <pic:spPr bwMode="auto">
                            <a:xfrm>
                              <a:off x="0" y="0"/>
                              <a:ext cx="2607310" cy="2880360"/>
                            </a:xfrm>
                            <a:prstGeom prst="rect">
                              <a:avLst/>
                            </a:prstGeom>
                            <a:ln>
                              <a:noFill/>
                            </a:ln>
                            <a:extLst>
                              <a:ext uri="{53640926-AAD7-44D8-BBD7-CCE9431645EC}">
                                <a14:shadowObscured xmlns:a14="http://schemas.microsoft.com/office/drawing/2010/main"/>
                              </a:ext>
                            </a:extLst>
                          </pic:spPr>
                        </pic:pic>
                        <wps:wsp>
                          <wps:cNvPr id="101" name="カギ線コネクタ 101"/>
                          <wps:cNvCnPr/>
                          <wps:spPr>
                            <a:xfrm>
                              <a:off x="2722880" y="1381760"/>
                              <a:ext cx="1161161" cy="1563497"/>
                            </a:xfrm>
                            <a:prstGeom prst="bentConnector3">
                              <a:avLst>
                                <a:gd name="adj1" fmla="val 99988"/>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2" name="正方形/長方形 102"/>
                        <wps:cNvSpPr/>
                        <wps:spPr>
                          <a:xfrm>
                            <a:off x="293614" y="234892"/>
                            <a:ext cx="443811" cy="175648"/>
                          </a:xfrm>
                          <a:prstGeom prst="rect">
                            <a:avLst/>
                          </a:prstGeom>
                          <a:noFill/>
                          <a:ln w="19050">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正方形/長方形 103"/>
                        <wps:cNvSpPr/>
                        <wps:spPr>
                          <a:xfrm>
                            <a:off x="2994869" y="4404220"/>
                            <a:ext cx="511444" cy="1864962"/>
                          </a:xfrm>
                          <a:prstGeom prst="rect">
                            <a:avLst/>
                          </a:prstGeom>
                          <a:noFill/>
                          <a:ln w="19050">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B74EAD" id="グループ化 2" o:spid="_x0000_s1026" style="position:absolute;left:0;text-align:left;margin-left:0;margin-top:3.95pt;width:413.45pt;height:497.8pt;z-index:251724800;mso-position-horizontal:center;mso-position-horizontal-relative:margin" coordsize="52508,6322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">
                <v:group id="グループ化 144" o:spid="_x0000_s1027" style="position:absolute;width:52508;height:63220" coordsize="52508,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図 98" o:spid="_x0000_s1028" type="#_x0000_t75" style="position:absolute;left:22555;top:29667;width:29953;height:3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">
                    <v:imagedata r:id="rId79" o:title=""/>
                    <v:path arrowok="t"/>
                  </v:shape>
                  <v:shape id="図 100" o:spid="_x0000_s1029" type="#_x0000_t75" style="position:absolute;width:26073;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">
                    <v:imagedata r:id="rId80" o:title="" croptop="4287f" cropbottom="2055f" cropleft="3812f" cropright="2711f"/>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カギ線コネクタ 101" o:spid="_x0000_s1030" type="#_x0000_t34" style="position:absolute;left:27228;top:13817;width:11612;height:1563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" adj="21597" strokecolor="black [3213]" strokeweight="1.5pt">
                    <v:stroke endarrow="block"/>
                  </v:shape>
                </v:group>
                <v:rect id="正方形/長方形 102" o:spid="_x0000_s1031" style="position:absolute;left:2936;top:2348;width:4438;height:1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" filled="f" strokecolor="#e00" strokeweight="1.5pt"/>
                <v:rect id="正方形/長方形 103" o:spid="_x0000_s1032" style="position:absolute;left:29948;top:44042;width:5115;height:1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" filled="f" strokecolor="#e00" strokeweight="1.5pt"/>
                <w10:wrap anchorx="margin"/>
              </v:group>
            </w:pict>
          </mc:Fallback>
        </mc:AlternateContent>
      </w:r>
    </w:p>
    <w:p w14:paraId="20A5F654" w14:textId="079F5694" w:rsidR="00677537" w:rsidRDefault="00677537" w:rsidP="00EA22BD">
      <w:pPr>
        <w:ind w:firstLine="188"/>
        <w:jc w:val="center"/>
      </w:pPr>
    </w:p>
    <w:p w14:paraId="56BB1AB8" w14:textId="6B2FC469" w:rsidR="00EA22BD" w:rsidRPr="00E80B47" w:rsidRDefault="00EA22BD" w:rsidP="00EA22BD">
      <w:pPr>
        <w:ind w:firstLine="188"/>
        <w:jc w:val="left"/>
      </w:pPr>
      <w:r>
        <w:rPr>
          <w:rFonts w:hint="eastAsia"/>
        </w:rPr>
        <w:t>④OKを押して変更完了</w:t>
      </w:r>
    </w:p>
    <w:p w14:paraId="512E3AE3" w14:textId="0853B864" w:rsidR="006E3D7C" w:rsidRDefault="000B7492" w:rsidP="00B87CA5">
      <w:pPr>
        <w:ind w:firstLine="188"/>
        <w:rPr>
          <w:noProof/>
        </w:rPr>
      </w:pPr>
      <w:r>
        <w:rPr>
          <w:noProof/>
        </w:rPr>
        <mc:AlternateContent>
          <mc:Choice Requires="wps">
            <w:drawing>
              <wp:anchor distT="0" distB="0" distL="114300" distR="114300" simplePos="0" relativeHeight="251817984" behindDoc="0" locked="0" layoutInCell="1" allowOverlap="1" wp14:anchorId="327B2852" wp14:editId="34320C44">
                <wp:simplePos x="0" y="0"/>
                <wp:positionH relativeFrom="margin">
                  <wp:align>center</wp:align>
                </wp:positionH>
                <wp:positionV relativeFrom="paragraph">
                  <wp:posOffset>5379103</wp:posOffset>
                </wp:positionV>
                <wp:extent cx="5250815" cy="635"/>
                <wp:effectExtent l="0" t="0" r="6985" b="0"/>
                <wp:wrapTopAndBottom/>
                <wp:docPr id="145" name="テキスト ボックス 145"/>
                <wp:cNvGraphicFramePr/>
                <a:graphic xmlns:a="http://schemas.openxmlformats.org/drawingml/2006/main">
                  <a:graphicData uri="http://schemas.microsoft.com/office/word/2010/wordprocessingShape">
                    <wps:wsp>
                      <wps:cNvSpPr txBox="1"/>
                      <wps:spPr>
                        <a:xfrm>
                          <a:off x="0" y="0"/>
                          <a:ext cx="5250815" cy="635"/>
                        </a:xfrm>
                        <a:prstGeom prst="rect">
                          <a:avLst/>
                        </a:prstGeom>
                        <a:solidFill>
                          <a:prstClr val="white"/>
                        </a:solidFill>
                        <a:ln>
                          <a:noFill/>
                        </a:ln>
                      </wps:spPr>
                      <wps:txbx>
                        <w:txbxContent>
                          <w:p w14:paraId="25B7BB79" w14:textId="61E3C7E8" w:rsidR="00D25234" w:rsidRPr="006172DD" w:rsidRDefault="00D25234" w:rsidP="00677537">
                            <w:pPr>
                              <w:pStyle w:val="a9"/>
                              <w:ind w:firstLine="184"/>
                              <w:rPr>
                                <w:noProof/>
                              </w:rPr>
                            </w:pPr>
                            <w:r>
                              <w:t xml:space="preserve">図 </w:t>
                            </w:r>
                            <w:fldSimple w:instr=" STYLEREF 1 \s ">
                              <w:r>
                                <w:rPr>
                                  <w:noProof/>
                                </w:rPr>
                                <w:t>4</w:t>
                              </w:r>
                            </w:fldSimple>
                            <w:r w:rsidRPr="00104072">
                              <w:t>.1.5.</w:t>
                            </w:r>
                            <w:r>
                              <w:t>3</w:t>
                            </w:r>
                            <w:r>
                              <w:rPr>
                                <w:rFonts w:hint="eastAsia"/>
                              </w:rPr>
                              <w:t xml:space="preserve">　</w:t>
                            </w:r>
                            <w:r w:rsidRPr="003833D6">
                              <w:t>COMポートの設定手順③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B2852" id="テキスト ボックス 145" o:spid="_x0000_s1059" type="#_x0000_t202" style="position:absolute;left:0;text-align:left;margin-left:0;margin-top:423.55pt;width:413.45pt;height:.0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" stroked="f">
                <v:textbox style="mso-fit-shape-to-text:t" inset="0,0,0,0">
                  <w:txbxContent>
                    <w:p w14:paraId="25B7BB79" w14:textId="61E3C7E8" w:rsidR="00D25234" w:rsidRPr="006172DD" w:rsidRDefault="00D25234" w:rsidP="00677537">
                      <w:pPr>
                        <w:pStyle w:val="a9"/>
                        <w:ind w:firstLine="184"/>
                        <w:rPr>
                          <w:noProof/>
                        </w:rPr>
                      </w:pPr>
                      <w:r>
                        <w:t xml:space="preserve">図 </w:t>
                      </w:r>
                      <w:fldSimple w:instr=" STYLEREF 1 \s ">
                        <w:r>
                          <w:rPr>
                            <w:noProof/>
                          </w:rPr>
                          <w:t>4</w:t>
                        </w:r>
                      </w:fldSimple>
                      <w:r w:rsidRPr="00104072">
                        <w:t>.1.5.</w:t>
                      </w:r>
                      <w:r>
                        <w:t>3</w:t>
                      </w:r>
                      <w:r>
                        <w:rPr>
                          <w:rFonts w:hint="eastAsia"/>
                        </w:rPr>
                        <w:t xml:space="preserve">　</w:t>
                      </w:r>
                      <w:r w:rsidRPr="003833D6">
                        <w:t>COMポートの設定手順③</w:t>
                      </w:r>
                    </w:p>
                  </w:txbxContent>
                </v:textbox>
                <w10:wrap type="topAndBottom" anchorx="margin"/>
              </v:shape>
            </w:pict>
          </mc:Fallback>
        </mc:AlternateContent>
      </w:r>
    </w:p>
    <w:p w14:paraId="71462724" w14:textId="43BD37DF" w:rsidR="00D07200" w:rsidRDefault="00677537" w:rsidP="00B87CA5">
      <w:pPr>
        <w:ind w:firstLine="188"/>
      </w:pPr>
      <w:r>
        <w:rPr>
          <w:noProof/>
        </w:rPr>
        <w:lastRenderedPageBreak/>
        <mc:AlternateContent>
          <mc:Choice Requires="wps">
            <w:drawing>
              <wp:anchor distT="0" distB="0" distL="114300" distR="114300" simplePos="0" relativeHeight="251820032" behindDoc="0" locked="0" layoutInCell="1" allowOverlap="1" wp14:anchorId="4D154DDD" wp14:editId="7F0D5CB9">
                <wp:simplePos x="0" y="0"/>
                <wp:positionH relativeFrom="column">
                  <wp:posOffset>433705</wp:posOffset>
                </wp:positionH>
                <wp:positionV relativeFrom="paragraph">
                  <wp:posOffset>6477635</wp:posOffset>
                </wp:positionV>
                <wp:extent cx="4848860" cy="635"/>
                <wp:effectExtent l="0" t="0" r="0" b="0"/>
                <wp:wrapTopAndBottom/>
                <wp:docPr id="150" name="テキスト ボックス 15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wps:spPr>
                      <wps:txbx>
                        <w:txbxContent>
                          <w:p w14:paraId="3D0C2F40" w14:textId="0FBE8BF5" w:rsidR="00D25234" w:rsidRPr="00896BAB" w:rsidRDefault="00D25234" w:rsidP="00677537">
                            <w:pPr>
                              <w:pStyle w:val="a9"/>
                              <w:ind w:firstLine="184"/>
                              <w:rPr>
                                <w:noProof/>
                              </w:rPr>
                            </w:pPr>
                            <w:r>
                              <w:t xml:space="preserve">図 </w:t>
                            </w:r>
                            <w:fldSimple w:instr=" STYLEREF 1 \s ">
                              <w:r>
                                <w:rPr>
                                  <w:noProof/>
                                </w:rPr>
                                <w:t>4</w:t>
                              </w:r>
                            </w:fldSimple>
                            <w:r w:rsidRPr="00104072">
                              <w:t>.1.5.</w:t>
                            </w:r>
                            <w:r>
                              <w:t>4</w:t>
                            </w:r>
                            <w:r w:rsidRPr="005D32B0">
                              <w:rPr>
                                <w:rFonts w:hint="eastAsia"/>
                              </w:rPr>
                              <w:t xml:space="preserve">　</w:t>
                            </w:r>
                            <w:r w:rsidRPr="005D32B0">
                              <w:t>COMポートの設定手順③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54DDD" id="テキスト ボックス 150" o:spid="_x0000_s1060" type="#_x0000_t202" style="position:absolute;left:0;text-align:left;margin-left:34.15pt;margin-top:510.05pt;width:381.8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" stroked="f">
                <v:textbox style="mso-fit-shape-to-text:t" inset="0,0,0,0">
                  <w:txbxContent>
                    <w:p w14:paraId="3D0C2F40" w14:textId="0FBE8BF5" w:rsidR="00D25234" w:rsidRPr="00896BAB" w:rsidRDefault="00D25234" w:rsidP="00677537">
                      <w:pPr>
                        <w:pStyle w:val="a9"/>
                        <w:ind w:firstLine="184"/>
                        <w:rPr>
                          <w:noProof/>
                        </w:rPr>
                      </w:pPr>
                      <w:r>
                        <w:t xml:space="preserve">図 </w:t>
                      </w:r>
                      <w:fldSimple w:instr=" STYLEREF 1 \s ">
                        <w:r>
                          <w:rPr>
                            <w:noProof/>
                          </w:rPr>
                          <w:t>4</w:t>
                        </w:r>
                      </w:fldSimple>
                      <w:r w:rsidRPr="00104072">
                        <w:t>.1.5.</w:t>
                      </w:r>
                      <w:r>
                        <w:t>4</w:t>
                      </w:r>
                      <w:r w:rsidRPr="005D32B0">
                        <w:rPr>
                          <w:rFonts w:hint="eastAsia"/>
                        </w:rPr>
                        <w:t xml:space="preserve">　</w:t>
                      </w:r>
                      <w:r w:rsidRPr="005D32B0">
                        <w:t>COMポートの設定手順③</w:t>
                      </w:r>
                    </w:p>
                  </w:txbxContent>
                </v:textbox>
                <w10:wrap type="topAndBottom"/>
              </v:shape>
            </w:pict>
          </mc:Fallback>
        </mc:AlternateContent>
      </w:r>
      <w:r>
        <w:rPr>
          <w:rFonts w:hint="eastAsia"/>
          <w:noProof/>
        </w:rPr>
        <mc:AlternateContent>
          <mc:Choice Requires="wpg">
            <w:drawing>
              <wp:anchor distT="0" distB="0" distL="114300" distR="114300" simplePos="0" relativeHeight="251737088" behindDoc="0" locked="0" layoutInCell="1" allowOverlap="1" wp14:anchorId="0B88A389" wp14:editId="3EAB251C">
                <wp:simplePos x="0" y="0"/>
                <wp:positionH relativeFrom="column">
                  <wp:posOffset>433705</wp:posOffset>
                </wp:positionH>
                <wp:positionV relativeFrom="paragraph">
                  <wp:posOffset>410845</wp:posOffset>
                </wp:positionV>
                <wp:extent cx="4848860" cy="6009640"/>
                <wp:effectExtent l="0" t="0" r="8890" b="0"/>
                <wp:wrapTopAndBottom/>
                <wp:docPr id="149" name="グループ化 149"/>
                <wp:cNvGraphicFramePr/>
                <a:graphic xmlns:a="http://schemas.openxmlformats.org/drawingml/2006/main">
                  <a:graphicData uri="http://schemas.microsoft.com/office/word/2010/wordprocessingGroup">
                    <wpg:wgp>
                      <wpg:cNvGrpSpPr/>
                      <wpg:grpSpPr>
                        <a:xfrm>
                          <a:off x="0" y="0"/>
                          <a:ext cx="4848860" cy="6009640"/>
                          <a:chOff x="0" y="0"/>
                          <a:chExt cx="4848860" cy="6009640"/>
                        </a:xfrm>
                      </wpg:grpSpPr>
                      <wpg:grpSp>
                        <wpg:cNvPr id="147" name="グループ化 147"/>
                        <wpg:cNvGrpSpPr/>
                        <wpg:grpSpPr>
                          <a:xfrm>
                            <a:off x="0" y="0"/>
                            <a:ext cx="4848860" cy="6009640"/>
                            <a:chOff x="0" y="0"/>
                            <a:chExt cx="4848860" cy="6009640"/>
                          </a:xfrm>
                        </wpg:grpSpPr>
                        <wpg:grpSp>
                          <wpg:cNvPr id="146" name="グループ化 146"/>
                          <wpg:cNvGrpSpPr/>
                          <wpg:grpSpPr>
                            <a:xfrm>
                              <a:off x="0" y="0"/>
                              <a:ext cx="4848860" cy="6009640"/>
                              <a:chOff x="0" y="0"/>
                              <a:chExt cx="4848860" cy="6009640"/>
                            </a:xfrm>
                          </wpg:grpSpPr>
                          <pic:pic xmlns:pic="http://schemas.openxmlformats.org/drawingml/2006/picture">
                            <pic:nvPicPr>
                              <pic:cNvPr id="106" name="図 106"/>
                              <pic:cNvPicPr>
                                <a:picLocks noChangeAspect="1"/>
                              </pic:cNvPicPr>
                            </pic:nvPicPr>
                            <pic:blipFill rotWithShape="1">
                              <a:blip r:embed="rId78">
                                <a:extLst>
                                  <a:ext uri="{28A0092B-C50C-407E-A947-70E740481C1C}">
                                    <a14:useLocalDpi xmlns:a14="http://schemas.microsoft.com/office/drawing/2010/main" val="0"/>
                                  </a:ext>
                                </a:extLst>
                              </a:blip>
                              <a:srcRect l="5817" t="6542" r="4137" b="3135"/>
                              <a:stretch/>
                            </pic:blipFill>
                            <pic:spPr bwMode="auto">
                              <a:xfrm>
                                <a:off x="843280" y="2865120"/>
                                <a:ext cx="2846070" cy="31445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 name="図 105"/>
                              <pic:cNvPicPr>
                                <a:picLocks noChangeAspect="1"/>
                              </pic:cNvPicPr>
                            </pic:nvPicPr>
                            <pic:blipFill rotWithShape="1">
                              <a:blip r:embed="rId81">
                                <a:extLst>
                                  <a:ext uri="{28A0092B-C50C-407E-A947-70E740481C1C}">
                                    <a14:useLocalDpi xmlns:a14="http://schemas.microsoft.com/office/drawing/2010/main" val="0"/>
                                  </a:ext>
                                </a:extLst>
                              </a:blip>
                              <a:srcRect t="1499" b="1859"/>
                              <a:stretch/>
                            </pic:blipFill>
                            <pic:spPr bwMode="auto">
                              <a:xfrm>
                                <a:off x="0" y="0"/>
                                <a:ext cx="4848860" cy="2164080"/>
                              </a:xfrm>
                              <a:prstGeom prst="rect">
                                <a:avLst/>
                              </a:prstGeom>
                              <a:ln>
                                <a:noFill/>
                              </a:ln>
                              <a:extLst>
                                <a:ext uri="{53640926-AAD7-44D8-BBD7-CCE9431645EC}">
                                  <a14:shadowObscured xmlns:a14="http://schemas.microsoft.com/office/drawing/2010/main"/>
                                </a:ext>
                              </a:extLst>
                            </pic:spPr>
                          </pic:pic>
                          <wps:wsp>
                            <wps:cNvPr id="107" name="直線矢印コネクタ 107"/>
                            <wps:cNvCnPr/>
                            <wps:spPr>
                              <a:xfrm>
                                <a:off x="2275840" y="2346960"/>
                                <a:ext cx="0" cy="40312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8" name="正方形/長方形 108"/>
                          <wps:cNvSpPr/>
                          <wps:spPr>
                            <a:xfrm>
                              <a:off x="4114800" y="406400"/>
                              <a:ext cx="602512" cy="219740"/>
                            </a:xfrm>
                            <a:prstGeom prst="rect">
                              <a:avLst/>
                            </a:prstGeom>
                            <a:noFill/>
                            <a:ln w="19050">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正方形/長方形 109"/>
                        <wps:cNvSpPr/>
                        <wps:spPr>
                          <a:xfrm>
                            <a:off x="2499360" y="5750560"/>
                            <a:ext cx="581246" cy="191386"/>
                          </a:xfrm>
                          <a:prstGeom prst="rect">
                            <a:avLst/>
                          </a:prstGeom>
                          <a:noFill/>
                          <a:ln w="19050">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AC7854" id="グループ化 149" o:spid="_x0000_s1026" style="position:absolute;left:0;text-align:left;margin-left:34.15pt;margin-top:32.35pt;width:381.8pt;height:473.2pt;z-index:251737088" coordsize="48488,6009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">
                <v:group id="グループ化 147" o:spid="_x0000_s1027" style="position:absolute;width:48488;height:60096" coordsize="48488,6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group id="グループ化 146" o:spid="_x0000_s1028" style="position:absolute;width:48488;height:60096" coordsize="48488,6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図 106" o:spid="_x0000_s1029" type="#_x0000_t75" style="position:absolute;left:8432;top:28651;width:28461;height:3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">
                      <v:imagedata r:id="rId80" o:title="" croptop="4287f" cropbottom="2055f" cropleft="3812f" cropright="2711f"/>
                      <v:path arrowok="t"/>
                    </v:shape>
                    <v:shape id="図 105" o:spid="_x0000_s1030" type="#_x0000_t75" style="position:absolute;width:48488;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">
                      <v:imagedata r:id="rId82" o:title="" croptop="982f" cropbottom="1218f"/>
                      <v:path arrowok="t"/>
                    </v:shape>
                    <v:shape id="直線矢印コネクタ 107" o:spid="_x0000_s1031" type="#_x0000_t32" style="position:absolute;left:22758;top:23469;width:0;height:40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" strokecolor="black [3213]" strokeweight="1.5pt">
                      <v:stroke endarrow="block" joinstyle="miter"/>
                    </v:shape>
                  </v:group>
                  <v:rect id="正方形/長方形 108" o:spid="_x0000_s1032" style="position:absolute;left:41148;top:4064;width:6025;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" filled="f" strokecolor="#e00" strokeweight="1.5pt"/>
                </v:group>
                <v:rect id="正方形/長方形 109" o:spid="_x0000_s1033" style="position:absolute;left:24993;top:57505;width:5813;height:1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" filled="f" strokecolor="#e00" strokeweight="1.5pt"/>
                <w10:wrap type="topAndBottom"/>
              </v:group>
            </w:pict>
          </mc:Fallback>
        </mc:AlternateContent>
      </w:r>
      <w:r w:rsidR="00EA22BD">
        <w:rPr>
          <w:rFonts w:hint="eastAsia"/>
        </w:rPr>
        <w:t>最後に,詳細設定とプロパティのOKを押せば変更完了となる.</w:t>
      </w:r>
    </w:p>
    <w:p w14:paraId="0208F3B7" w14:textId="1B0FF145" w:rsidR="00EA22BD" w:rsidRDefault="00EA22BD" w:rsidP="00677537">
      <w:pPr>
        <w:ind w:firstLineChars="0" w:firstLine="0"/>
      </w:pPr>
    </w:p>
    <w:p w14:paraId="5784A97C" w14:textId="4A7C63A4" w:rsidR="00B87CA5" w:rsidRDefault="00B87CA5" w:rsidP="00677537">
      <w:pPr>
        <w:ind w:firstLineChars="0" w:firstLine="0"/>
      </w:pPr>
    </w:p>
    <w:p w14:paraId="210777AD" w14:textId="77777777" w:rsidR="009204B8" w:rsidRPr="00B87CA5" w:rsidRDefault="009204B8" w:rsidP="00677537">
      <w:pPr>
        <w:ind w:firstLineChars="0" w:firstLine="0"/>
      </w:pPr>
    </w:p>
    <w:p w14:paraId="538681C2" w14:textId="7AC7C52D" w:rsidR="00162861" w:rsidRDefault="00162861" w:rsidP="00162861">
      <w:pPr>
        <w:pStyle w:val="2"/>
      </w:pPr>
      <w:bookmarkStart w:id="42" w:name="_Toc97034647"/>
      <w:r>
        <w:rPr>
          <w:rFonts w:hint="eastAsia"/>
        </w:rPr>
        <w:lastRenderedPageBreak/>
        <w:t>アプリケーションの仕様</w:t>
      </w:r>
      <w:bookmarkEnd w:id="42"/>
    </w:p>
    <w:p w14:paraId="16841DBE" w14:textId="20E49368" w:rsidR="00162861" w:rsidRDefault="00D80785" w:rsidP="00162861">
      <w:pPr>
        <w:ind w:firstLine="188"/>
      </w:pPr>
      <w:r>
        <w:rPr>
          <w:noProof/>
        </w:rPr>
        <mc:AlternateContent>
          <mc:Choice Requires="wps">
            <w:drawing>
              <wp:anchor distT="0" distB="0" distL="114300" distR="114300" simplePos="0" relativeHeight="251822080" behindDoc="0" locked="0" layoutInCell="1" allowOverlap="1" wp14:anchorId="7BF7B2A7" wp14:editId="46BB7F69">
                <wp:simplePos x="0" y="0"/>
                <wp:positionH relativeFrom="column">
                  <wp:posOffset>6350</wp:posOffset>
                </wp:positionH>
                <wp:positionV relativeFrom="paragraph">
                  <wp:posOffset>4083050</wp:posOffset>
                </wp:positionV>
                <wp:extent cx="5393690" cy="635"/>
                <wp:effectExtent l="0" t="0" r="0" b="0"/>
                <wp:wrapTopAndBottom/>
                <wp:docPr id="151" name="テキスト ボックス 151"/>
                <wp:cNvGraphicFramePr/>
                <a:graphic xmlns:a="http://schemas.openxmlformats.org/drawingml/2006/main">
                  <a:graphicData uri="http://schemas.microsoft.com/office/word/2010/wordprocessingShape">
                    <wps:wsp>
                      <wps:cNvSpPr txBox="1"/>
                      <wps:spPr>
                        <a:xfrm>
                          <a:off x="0" y="0"/>
                          <a:ext cx="5393690" cy="635"/>
                        </a:xfrm>
                        <a:prstGeom prst="rect">
                          <a:avLst/>
                        </a:prstGeom>
                        <a:solidFill>
                          <a:prstClr val="white"/>
                        </a:solidFill>
                        <a:ln>
                          <a:noFill/>
                        </a:ln>
                      </wps:spPr>
                      <wps:txbx>
                        <w:txbxContent>
                          <w:p w14:paraId="2C05DF2D" w14:textId="10D21C4E" w:rsidR="00D25234" w:rsidRPr="008448E9" w:rsidRDefault="00D25234" w:rsidP="00D80785">
                            <w:pPr>
                              <w:pStyle w:val="a9"/>
                              <w:ind w:firstLine="184"/>
                              <w:rPr>
                                <w:rFonts w:ascii="Times New Roman" w:eastAsia="ＭＳ 明朝" w:hAnsi="Times New Roman"/>
                                <w:noProof/>
                              </w:rPr>
                            </w:pPr>
                            <w:r>
                              <w:t xml:space="preserve">図 </w:t>
                            </w:r>
                            <w:fldSimple w:instr=" STYLEREF 1 \s ">
                              <w:r>
                                <w:rPr>
                                  <w:noProof/>
                                </w:rPr>
                                <w:t>4</w:t>
                              </w:r>
                            </w:fldSimple>
                            <w:r>
                              <w:t>.2.1</w:t>
                            </w:r>
                            <w:r w:rsidRPr="009C4038">
                              <w:rPr>
                                <w:rFonts w:hint="eastAsia"/>
                              </w:rPr>
                              <w:t xml:space="preserve">　</w:t>
                            </w:r>
                            <w:r w:rsidRPr="009C4038">
                              <w:t>JavaアプリケーションUI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7B2A7" id="テキスト ボックス 151" o:spid="_x0000_s1061" type="#_x0000_t202" style="position:absolute;left:0;text-align:left;margin-left:.5pt;margin-top:321.5pt;width:424.7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" stroked="f">
                <v:textbox style="mso-fit-shape-to-text:t" inset="0,0,0,0">
                  <w:txbxContent>
                    <w:p w14:paraId="2C05DF2D" w14:textId="10D21C4E" w:rsidR="00D25234" w:rsidRPr="008448E9" w:rsidRDefault="00D25234" w:rsidP="00D80785">
                      <w:pPr>
                        <w:pStyle w:val="a9"/>
                        <w:ind w:firstLine="184"/>
                        <w:rPr>
                          <w:rFonts w:ascii="Times New Roman" w:eastAsia="ＭＳ 明朝" w:hAnsi="Times New Roman"/>
                          <w:noProof/>
                        </w:rPr>
                      </w:pPr>
                      <w:r>
                        <w:t xml:space="preserve">図 </w:t>
                      </w:r>
                      <w:fldSimple w:instr=" STYLEREF 1 \s ">
                        <w:r>
                          <w:rPr>
                            <w:noProof/>
                          </w:rPr>
                          <w:t>4</w:t>
                        </w:r>
                      </w:fldSimple>
                      <w:r>
                        <w:t>.2.1</w:t>
                      </w:r>
                      <w:r w:rsidRPr="009C4038">
                        <w:rPr>
                          <w:rFonts w:hint="eastAsia"/>
                        </w:rPr>
                        <w:t xml:space="preserve">　</w:t>
                      </w:r>
                      <w:r w:rsidRPr="009C4038">
                        <w:t>JavaアプリケーションUI</w:t>
                      </w:r>
                    </w:p>
                  </w:txbxContent>
                </v:textbox>
                <w10:wrap type="topAndBottom"/>
              </v:shape>
            </w:pict>
          </mc:Fallback>
        </mc:AlternateContent>
      </w:r>
      <w:r w:rsidR="00D07200">
        <w:rPr>
          <w:rFonts w:ascii="Times New Roman" w:eastAsia="ＭＳ 明朝" w:hAnsi="Times New Roman"/>
          <w:noProof/>
        </w:rPr>
        <w:drawing>
          <wp:anchor distT="0" distB="0" distL="114300" distR="114300" simplePos="0" relativeHeight="251699200" behindDoc="0" locked="0" layoutInCell="1" allowOverlap="1" wp14:anchorId="130EF1B2" wp14:editId="2213A9A0">
            <wp:simplePos x="0" y="0"/>
            <wp:positionH relativeFrom="margin">
              <wp:align>right</wp:align>
            </wp:positionH>
            <wp:positionV relativeFrom="paragraph">
              <wp:posOffset>785390</wp:posOffset>
            </wp:positionV>
            <wp:extent cx="5393690" cy="3241040"/>
            <wp:effectExtent l="0" t="0" r="0" b="0"/>
            <wp:wrapTopAndBottom/>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PNG"/>
                    <pic:cNvPicPr/>
                  </pic:nvPicPr>
                  <pic:blipFill>
                    <a:blip r:embed="rId83">
                      <a:extLst>
                        <a:ext uri="{28A0092B-C50C-407E-A947-70E740481C1C}">
                          <a14:useLocalDpi xmlns:a14="http://schemas.microsoft.com/office/drawing/2010/main" val="0"/>
                        </a:ext>
                      </a:extLst>
                    </a:blip>
                    <a:stretch>
                      <a:fillRect/>
                    </a:stretch>
                  </pic:blipFill>
                  <pic:spPr>
                    <a:xfrm>
                      <a:off x="0" y="0"/>
                      <a:ext cx="5393690" cy="3241040"/>
                    </a:xfrm>
                    <a:prstGeom prst="rect">
                      <a:avLst/>
                    </a:prstGeom>
                  </pic:spPr>
                </pic:pic>
              </a:graphicData>
            </a:graphic>
            <wp14:sizeRelH relativeFrom="margin">
              <wp14:pctWidth>0</wp14:pctWidth>
            </wp14:sizeRelH>
            <wp14:sizeRelV relativeFrom="margin">
              <wp14:pctHeight>0</wp14:pctHeight>
            </wp14:sizeRelV>
          </wp:anchor>
        </w:drawing>
      </w:r>
      <w:r w:rsidR="00162861" w:rsidRPr="00162861">
        <w:t>PC上でJavaアプリケーションから,テキストまたはショートカットキーを3つまで登録することができる.Javaアプリケーションは</w:t>
      </w:r>
      <w:r w:rsidR="00F6350C">
        <w:rPr>
          <w:rFonts w:hint="eastAsia"/>
        </w:rPr>
        <w:t>Swing</w:t>
      </w:r>
      <w:r w:rsidR="00162861" w:rsidRPr="00162861">
        <w:t>で作成している.</w:t>
      </w:r>
    </w:p>
    <w:p w14:paraId="67AB8324" w14:textId="40F4CFDE" w:rsidR="00162861" w:rsidRPr="00162861" w:rsidRDefault="00E03940">
      <w:pPr>
        <w:widowControl/>
        <w:spacing w:line="240" w:lineRule="auto"/>
        <w:ind w:firstLineChars="0" w:firstLine="0"/>
        <w:jc w:val="left"/>
      </w:pPr>
      <w:r>
        <w:br w:type="page"/>
      </w:r>
    </w:p>
    <w:p w14:paraId="099B668E" w14:textId="45B680B0" w:rsidR="00162861" w:rsidRDefault="00F6350C" w:rsidP="00EE11B6">
      <w:pPr>
        <w:pStyle w:val="3"/>
      </w:pPr>
      <w:bookmarkStart w:id="43" w:name="_Toc97034648"/>
      <w:r>
        <w:rPr>
          <w:rFonts w:hint="eastAsia"/>
        </w:rPr>
        <w:lastRenderedPageBreak/>
        <w:t>Swing</w:t>
      </w:r>
      <w:r w:rsidR="00EE11B6">
        <w:rPr>
          <w:rFonts w:hint="eastAsia"/>
        </w:rPr>
        <w:t>について</w:t>
      </w:r>
      <w:bookmarkEnd w:id="43"/>
    </w:p>
    <w:p w14:paraId="573091E5" w14:textId="5EC00428" w:rsidR="00F6350C" w:rsidRDefault="00F6350C" w:rsidP="00E03940">
      <w:pPr>
        <w:ind w:firstLine="188"/>
      </w:pPr>
      <w:r>
        <w:rPr>
          <w:rFonts w:hint="eastAsia"/>
        </w:rPr>
        <w:t>Swingとは</w:t>
      </w:r>
      <w:r w:rsidRPr="00F6350C">
        <w:t>Javaプログラムにグラフィカルユーザインタフェース(GUI)を提供する</w:t>
      </w:r>
      <w:r>
        <w:rPr>
          <w:rFonts w:hint="eastAsia"/>
        </w:rPr>
        <w:t>ライブラリである.</w:t>
      </w:r>
      <w:r w:rsidRPr="00F6350C">
        <w:rPr>
          <w:rFonts w:hint="eastAsia"/>
        </w:rPr>
        <w:t xml:space="preserve"> ウィンドウフレームを作成するための「</w:t>
      </w:r>
      <w:proofErr w:type="spellStart"/>
      <w:r w:rsidRPr="00F6350C">
        <w:t>JFrame</w:t>
      </w:r>
      <w:proofErr w:type="spellEnd"/>
      <w:r w:rsidRPr="00F6350C">
        <w:t>クラス」をはじめ</w:t>
      </w:r>
      <w:r w:rsidR="006E3D7C">
        <w:t>,</w:t>
      </w:r>
      <w:r w:rsidRPr="00F6350C">
        <w:t>ボタン作成用の「</w:t>
      </w:r>
      <w:proofErr w:type="spellStart"/>
      <w:r w:rsidRPr="00F6350C">
        <w:t>JButton</w:t>
      </w:r>
      <w:proofErr w:type="spellEnd"/>
      <w:r w:rsidR="00E03940">
        <w:t>クラス」など</w:t>
      </w:r>
      <w:r w:rsidR="006E3D7C">
        <w:t>,</w:t>
      </w:r>
      <w:r w:rsidR="00E03940">
        <w:t>様々なコンポーネント</w:t>
      </w:r>
      <w:r w:rsidR="00E03940">
        <w:rPr>
          <w:rFonts w:hint="eastAsia"/>
        </w:rPr>
        <w:t>を使うことが</w:t>
      </w:r>
      <w:r>
        <w:rPr>
          <w:rFonts w:hint="eastAsia"/>
        </w:rPr>
        <w:t>できる.</w:t>
      </w:r>
    </w:p>
    <w:p w14:paraId="504AF55B" w14:textId="5BBEC801" w:rsidR="00E03940" w:rsidRDefault="00D80785" w:rsidP="00F33520">
      <w:pPr>
        <w:ind w:firstLine="188"/>
        <w:rPr>
          <w:noProof/>
        </w:rPr>
      </w:pPr>
      <w:r>
        <w:rPr>
          <w:noProof/>
        </w:rPr>
        <mc:AlternateContent>
          <mc:Choice Requires="wps">
            <w:drawing>
              <wp:anchor distT="0" distB="0" distL="114300" distR="114300" simplePos="0" relativeHeight="251824128" behindDoc="0" locked="0" layoutInCell="1" allowOverlap="1" wp14:anchorId="410BB5EA" wp14:editId="675F27BA">
                <wp:simplePos x="0" y="0"/>
                <wp:positionH relativeFrom="column">
                  <wp:posOffset>269875</wp:posOffset>
                </wp:positionH>
                <wp:positionV relativeFrom="paragraph">
                  <wp:posOffset>4343400</wp:posOffset>
                </wp:positionV>
                <wp:extent cx="4801235" cy="635"/>
                <wp:effectExtent l="0" t="0" r="0" b="0"/>
                <wp:wrapTopAndBottom/>
                <wp:docPr id="152" name="テキスト ボックス 152"/>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wps:spPr>
                      <wps:txbx>
                        <w:txbxContent>
                          <w:p w14:paraId="160324B5" w14:textId="4C0FD132" w:rsidR="00D25234" w:rsidRPr="00F25827" w:rsidRDefault="00D25234" w:rsidP="00D80785">
                            <w:pPr>
                              <w:pStyle w:val="a9"/>
                              <w:ind w:firstLine="184"/>
                              <w:rPr>
                                <w:noProof/>
                              </w:rPr>
                            </w:pPr>
                            <w:r>
                              <w:t xml:space="preserve">図 </w:t>
                            </w:r>
                            <w:fldSimple w:instr=" STYLEREF 1 \s ">
                              <w:r>
                                <w:rPr>
                                  <w:noProof/>
                                </w:rPr>
                                <w:t>4</w:t>
                              </w:r>
                            </w:fldSimple>
                            <w:r>
                              <w:t>.2.1.1</w:t>
                            </w:r>
                            <w:r w:rsidRPr="00540DDA">
                              <w:rPr>
                                <w:rFonts w:hint="eastAsia"/>
                              </w:rPr>
                              <w:t xml:space="preserve">　</w:t>
                            </w:r>
                            <w:r w:rsidRPr="00540DDA">
                              <w:t>Swingライブラリ追加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BB5EA" id="テキスト ボックス 152" o:spid="_x0000_s1062" type="#_x0000_t202" style="position:absolute;left:0;text-align:left;margin-left:21.25pt;margin-top:342pt;width:378.0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" stroked="f">
                <v:textbox style="mso-fit-shape-to-text:t" inset="0,0,0,0">
                  <w:txbxContent>
                    <w:p w14:paraId="160324B5" w14:textId="4C0FD132" w:rsidR="00D25234" w:rsidRPr="00F25827" w:rsidRDefault="00D25234" w:rsidP="00D80785">
                      <w:pPr>
                        <w:pStyle w:val="a9"/>
                        <w:ind w:firstLine="184"/>
                        <w:rPr>
                          <w:noProof/>
                        </w:rPr>
                      </w:pPr>
                      <w:r>
                        <w:t xml:space="preserve">図 </w:t>
                      </w:r>
                      <w:fldSimple w:instr=" STYLEREF 1 \s ">
                        <w:r>
                          <w:rPr>
                            <w:noProof/>
                          </w:rPr>
                          <w:t>4</w:t>
                        </w:r>
                      </w:fldSimple>
                      <w:r>
                        <w:t>.2.1.1</w:t>
                      </w:r>
                      <w:r w:rsidRPr="00540DDA">
                        <w:rPr>
                          <w:rFonts w:hint="eastAsia"/>
                        </w:rPr>
                        <w:t xml:space="preserve">　</w:t>
                      </w:r>
                      <w:r w:rsidRPr="00540DDA">
                        <w:t>Swingライブラリ追加</w:t>
                      </w:r>
                    </w:p>
                  </w:txbxContent>
                </v:textbox>
                <w10:wrap type="topAndBottom"/>
              </v:shape>
            </w:pict>
          </mc:Fallback>
        </mc:AlternateContent>
      </w:r>
      <w:r w:rsidR="00F33520">
        <w:rPr>
          <w:rFonts w:hint="eastAsia"/>
          <w:noProof/>
        </w:rPr>
        <mc:AlternateContent>
          <mc:Choice Requires="wpg">
            <w:drawing>
              <wp:anchor distT="0" distB="0" distL="114300" distR="114300" simplePos="0" relativeHeight="251703296" behindDoc="0" locked="0" layoutInCell="1" allowOverlap="1" wp14:anchorId="6831193B" wp14:editId="48840B26">
                <wp:simplePos x="0" y="0"/>
                <wp:positionH relativeFrom="column">
                  <wp:posOffset>269875</wp:posOffset>
                </wp:positionH>
                <wp:positionV relativeFrom="paragraph">
                  <wp:posOffset>486410</wp:posOffset>
                </wp:positionV>
                <wp:extent cx="4801235" cy="3799840"/>
                <wp:effectExtent l="0" t="0" r="0" b="0"/>
                <wp:wrapTopAndBottom/>
                <wp:docPr id="72" name="グループ化 72"/>
                <wp:cNvGraphicFramePr/>
                <a:graphic xmlns:a="http://schemas.openxmlformats.org/drawingml/2006/main">
                  <a:graphicData uri="http://schemas.microsoft.com/office/word/2010/wordprocessingGroup">
                    <wpg:wgp>
                      <wpg:cNvGrpSpPr/>
                      <wpg:grpSpPr>
                        <a:xfrm>
                          <a:off x="0" y="0"/>
                          <a:ext cx="4801235" cy="3799840"/>
                          <a:chOff x="0" y="0"/>
                          <a:chExt cx="4801235" cy="3800213"/>
                        </a:xfrm>
                      </wpg:grpSpPr>
                      <pic:pic xmlns:pic="http://schemas.openxmlformats.org/drawingml/2006/picture">
                        <pic:nvPicPr>
                          <pic:cNvPr id="70" name="図 70"/>
                          <pic:cNvPicPr>
                            <a:picLocks noChangeAspect="1"/>
                          </pic:cNvPicPr>
                        </pic:nvPicPr>
                        <pic:blipFill rotWithShape="1">
                          <a:blip r:embed="rId84">
                            <a:extLst>
                              <a:ext uri="{28A0092B-C50C-407E-A947-70E740481C1C}">
                                <a14:useLocalDpi xmlns:a14="http://schemas.microsoft.com/office/drawing/2010/main" val="0"/>
                              </a:ext>
                            </a:extLst>
                          </a:blip>
                          <a:srcRect t="-1" b="2452"/>
                          <a:stretch/>
                        </pic:blipFill>
                        <pic:spPr>
                          <a:xfrm>
                            <a:off x="0" y="0"/>
                            <a:ext cx="4801235" cy="3800213"/>
                          </a:xfrm>
                          <a:prstGeom prst="rect">
                            <a:avLst/>
                          </a:prstGeom>
                        </pic:spPr>
                      </pic:pic>
                      <wps:wsp>
                        <wps:cNvPr id="71" name="正方形/長方形 71"/>
                        <wps:cNvSpPr/>
                        <wps:spPr>
                          <a:xfrm>
                            <a:off x="377505" y="1501629"/>
                            <a:ext cx="3422708" cy="15771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A684FD0" id="グループ化 72" o:spid="_x0000_s1026" style="position:absolute;left:0;text-align:left;margin-left:21.25pt;margin-top:38.3pt;width:378.05pt;height:299.2pt;z-index:251703296;mso-height-relative:margin" coordsize="48012,3800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">
                <v:shape id="図 70" o:spid="_x0000_s1027" type="#_x0000_t75" style="position:absolute;width:48012;height:3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">
                  <v:imagedata r:id="rId85" o:title="" croptop="-1f" cropbottom="1607f"/>
                  <v:path arrowok="t"/>
                </v:shape>
                <v:rect id="正方形/長方形 71" o:spid="_x0000_s1028" style="position:absolute;left:3775;top:15016;width:34227;height:15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" filled="f" strokecolor="red" strokeweight="1pt"/>
                <w10:wrap type="topAndBottom"/>
              </v:group>
            </w:pict>
          </mc:Fallback>
        </mc:AlternateContent>
      </w:r>
      <w:r w:rsidR="00E03940">
        <w:rPr>
          <w:rFonts w:hint="eastAsia"/>
        </w:rPr>
        <w:t>また,</w:t>
      </w:r>
      <w:r w:rsidR="00F33520">
        <w:rPr>
          <w:rFonts w:hint="eastAsia"/>
        </w:rPr>
        <w:t>この</w:t>
      </w:r>
      <w:r w:rsidR="00E03940">
        <w:rPr>
          <w:rFonts w:hint="eastAsia"/>
        </w:rPr>
        <w:t>ライブラリを利用するには,</w:t>
      </w:r>
      <w:proofErr w:type="spellStart"/>
      <w:r w:rsidR="00F33520">
        <w:t>javax.swing</w:t>
      </w:r>
      <w:proofErr w:type="spellEnd"/>
      <w:r w:rsidR="00F33520">
        <w:rPr>
          <w:rFonts w:hint="eastAsia"/>
        </w:rPr>
        <w:t>の</w:t>
      </w:r>
      <w:r w:rsidR="00E03940">
        <w:rPr>
          <w:rFonts w:hint="eastAsia"/>
        </w:rPr>
        <w:t>インポート宣言をする必要がある.</w:t>
      </w:r>
      <w:r w:rsidR="00E03940" w:rsidRPr="00C8048D">
        <w:rPr>
          <w:rFonts w:hint="eastAsia"/>
          <w:noProof/>
        </w:rPr>
        <w:t xml:space="preserve"> </w:t>
      </w:r>
    </w:p>
    <w:p w14:paraId="0D206CC0" w14:textId="71D6AE39" w:rsidR="00162861" w:rsidRPr="00F33520" w:rsidRDefault="00162861">
      <w:pPr>
        <w:widowControl/>
        <w:spacing w:line="240" w:lineRule="auto"/>
        <w:ind w:firstLineChars="0" w:firstLine="0"/>
        <w:jc w:val="left"/>
      </w:pPr>
    </w:p>
    <w:p w14:paraId="630F7A9B" w14:textId="2D96AFFF" w:rsidR="00162861" w:rsidRDefault="00162861">
      <w:pPr>
        <w:widowControl/>
        <w:spacing w:line="240" w:lineRule="auto"/>
        <w:ind w:firstLineChars="0" w:firstLine="0"/>
        <w:jc w:val="left"/>
      </w:pPr>
    </w:p>
    <w:p w14:paraId="3FB7A2FF" w14:textId="2BADB14B" w:rsidR="00162861" w:rsidRDefault="00162861">
      <w:pPr>
        <w:widowControl/>
        <w:spacing w:line="240" w:lineRule="auto"/>
        <w:ind w:firstLineChars="0" w:firstLine="0"/>
        <w:jc w:val="left"/>
      </w:pPr>
    </w:p>
    <w:p w14:paraId="417754A6" w14:textId="254CA21F" w:rsidR="00B87CA5" w:rsidRDefault="00B87CA5">
      <w:pPr>
        <w:widowControl/>
        <w:spacing w:line="240" w:lineRule="auto"/>
        <w:ind w:firstLineChars="0" w:firstLine="0"/>
        <w:jc w:val="left"/>
      </w:pPr>
    </w:p>
    <w:p w14:paraId="07F4379D" w14:textId="3D073B15" w:rsidR="00B87CA5" w:rsidRDefault="00B87CA5">
      <w:pPr>
        <w:widowControl/>
        <w:spacing w:line="240" w:lineRule="auto"/>
        <w:ind w:firstLineChars="0" w:firstLine="0"/>
        <w:jc w:val="left"/>
      </w:pPr>
    </w:p>
    <w:p w14:paraId="0ECB6EE4" w14:textId="77777777" w:rsidR="00875A18" w:rsidRDefault="00EA22BD">
      <w:pPr>
        <w:widowControl/>
        <w:spacing w:line="240" w:lineRule="auto"/>
        <w:ind w:firstLineChars="0" w:firstLine="0"/>
        <w:jc w:val="left"/>
      </w:pPr>
      <w:r>
        <w:br w:type="page"/>
      </w:r>
    </w:p>
    <w:p w14:paraId="522EF989" w14:textId="539AB9A7" w:rsidR="00875A18" w:rsidRDefault="00875A18" w:rsidP="00875A18">
      <w:pPr>
        <w:pStyle w:val="3"/>
      </w:pPr>
      <w:bookmarkStart w:id="44" w:name="_Toc97034649"/>
      <w:r>
        <w:rPr>
          <w:rFonts w:hint="eastAsia"/>
        </w:rPr>
        <w:lastRenderedPageBreak/>
        <w:t>UI</w:t>
      </w:r>
      <w:r>
        <w:rPr>
          <w:rFonts w:hint="eastAsia"/>
        </w:rPr>
        <w:t>の構築</w:t>
      </w:r>
      <w:bookmarkEnd w:id="44"/>
    </w:p>
    <w:p w14:paraId="00B489BD" w14:textId="3C21FE01" w:rsidR="006A5B13" w:rsidRPr="00081F36" w:rsidRDefault="00875A18" w:rsidP="00081F36">
      <w:pPr>
        <w:ind w:firstLine="188"/>
      </w:pPr>
      <w:r>
        <w:rPr>
          <w:rFonts w:hint="eastAsia"/>
        </w:rPr>
        <w:t>JavaアプリケーションのUIのプログラムは以下のとおりである.</w:t>
      </w:r>
    </w:p>
    <w:p w14:paraId="78367F48" w14:textId="4957D7D4" w:rsidR="002F4977" w:rsidRDefault="006A5B13">
      <w:pPr>
        <w:widowControl/>
        <w:spacing w:line="240" w:lineRule="auto"/>
        <w:ind w:firstLineChars="0" w:firstLine="0"/>
        <w:jc w:val="left"/>
        <w:rPr>
          <w:rFonts w:ascii="Consolas" w:hAnsi="Consolas"/>
        </w:rPr>
      </w:pPr>
      <w:r>
        <w:rPr>
          <w:rFonts w:hint="eastAsia"/>
        </w:rPr>
        <w:t>①</w:t>
      </w:r>
      <w:proofErr w:type="spellStart"/>
      <w:r w:rsidR="002F4977" w:rsidRPr="00240683">
        <w:rPr>
          <w:rFonts w:ascii="Consolas" w:hAnsi="Consolas"/>
        </w:rPr>
        <w:t>setBounds</w:t>
      </w:r>
      <w:proofErr w:type="spellEnd"/>
      <w:r w:rsidR="002F4977">
        <w:rPr>
          <w:rFonts w:ascii="Consolas" w:hAnsi="Consolas" w:hint="eastAsia"/>
        </w:rPr>
        <w:t>でウィンドウフレームのサイズを設定</w:t>
      </w:r>
    </w:p>
    <w:p w14:paraId="4CED7009"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proofErr w:type="spellStart"/>
      <w:r w:rsidRPr="00240683">
        <w:rPr>
          <w:rFonts w:ascii="Consolas" w:hAnsi="Consolas"/>
        </w:rPr>
        <w:t>setBounds</w:t>
      </w:r>
      <w:proofErr w:type="spellEnd"/>
      <w:r w:rsidRPr="00240683">
        <w:rPr>
          <w:rFonts w:ascii="Consolas" w:hAnsi="Consolas"/>
        </w:rPr>
        <w:t>(100, 100, 600, 350);</w:t>
      </w:r>
      <w:r w:rsidRPr="00403A12">
        <w:rPr>
          <w:rFonts w:ascii="Consolas" w:hAnsi="Consolas"/>
          <w:noProof/>
        </w:rPr>
        <w:t xml:space="preserve"> </w:t>
      </w:r>
    </w:p>
    <w:p w14:paraId="058ABF84" w14:textId="2936E210" w:rsidR="00A07AC2" w:rsidRPr="00A07AC2"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setDefaultCloseO</w:t>
      </w:r>
      <w:r>
        <w:rPr>
          <w:rFonts w:ascii="Consolas" w:hAnsi="Consolas"/>
        </w:rPr>
        <w:t>peration</w:t>
      </w:r>
      <w:proofErr w:type="spellEnd"/>
      <w:r>
        <w:rPr>
          <w:rFonts w:ascii="Consolas" w:hAnsi="Consolas"/>
        </w:rPr>
        <w:t>(</w:t>
      </w:r>
      <w:proofErr w:type="spellStart"/>
      <w:r>
        <w:rPr>
          <w:rFonts w:ascii="Consolas" w:hAnsi="Consolas"/>
        </w:rPr>
        <w:t>JFrame.EXIT_ON_CLOSE</w:t>
      </w:r>
      <w:proofErr w:type="spellEnd"/>
      <w:r>
        <w:rPr>
          <w:rFonts w:ascii="Consolas" w:hAnsi="Consolas"/>
        </w:rPr>
        <w:t>);</w:t>
      </w:r>
    </w:p>
    <w:p w14:paraId="6D1A3858" w14:textId="6A472339" w:rsidR="00416D9A" w:rsidRPr="00416D9A" w:rsidRDefault="00416D9A" w:rsidP="00416D9A">
      <w:pPr>
        <w:ind w:firstLineChars="0" w:firstLine="0"/>
        <w:jc w:val="center"/>
        <w:rPr>
          <w:b/>
        </w:rPr>
      </w:pPr>
      <w:r w:rsidRPr="00B63350">
        <w:rPr>
          <w:rFonts w:hint="eastAsia"/>
          <w:b/>
        </w:rPr>
        <w:t>リスト 4.</w:t>
      </w:r>
      <w:r>
        <w:rPr>
          <w:rFonts w:hint="eastAsia"/>
          <w:b/>
        </w:rPr>
        <w:t>2</w:t>
      </w:r>
      <w:r w:rsidRPr="00B63350">
        <w:rPr>
          <w:rFonts w:hint="eastAsia"/>
          <w:b/>
        </w:rPr>
        <w:t>.</w:t>
      </w:r>
      <w:r>
        <w:rPr>
          <w:rFonts w:hint="eastAsia"/>
          <w:b/>
        </w:rPr>
        <w:t>2</w:t>
      </w:r>
      <w:r w:rsidRPr="00B63350">
        <w:rPr>
          <w:rFonts w:hint="eastAsia"/>
          <w:b/>
        </w:rPr>
        <w:t>.</w:t>
      </w:r>
      <w:r>
        <w:rPr>
          <w:b/>
        </w:rPr>
        <w:t>1</w:t>
      </w:r>
      <w:r w:rsidRPr="00B63350">
        <w:rPr>
          <w:rFonts w:hint="eastAsia"/>
          <w:b/>
        </w:rPr>
        <w:t xml:space="preserve">　 </w:t>
      </w:r>
      <w:r w:rsidR="009204B8">
        <w:rPr>
          <w:b/>
        </w:rPr>
        <w:t>main</w:t>
      </w:r>
      <w:r w:rsidR="009204B8">
        <w:rPr>
          <w:rFonts w:hint="eastAsia"/>
          <w:b/>
        </w:rPr>
        <w:t>関数</w:t>
      </w:r>
      <w:r>
        <w:rPr>
          <w:rFonts w:hint="eastAsia"/>
          <w:b/>
        </w:rPr>
        <w:t>-1</w:t>
      </w:r>
    </w:p>
    <w:p w14:paraId="119BBE68" w14:textId="38749F90" w:rsidR="006A5B13" w:rsidRDefault="002F4977">
      <w:pPr>
        <w:widowControl/>
        <w:spacing w:line="240" w:lineRule="auto"/>
        <w:ind w:firstLineChars="0" w:firstLine="0"/>
        <w:jc w:val="left"/>
        <w:rPr>
          <w:rFonts w:ascii="Consolas" w:hAnsi="Consolas"/>
        </w:rPr>
      </w:pPr>
      <w:proofErr w:type="spellStart"/>
      <w:r w:rsidRPr="00240683">
        <w:rPr>
          <w:rFonts w:ascii="Consolas" w:hAnsi="Consolas"/>
        </w:rPr>
        <w:t>setDefaultCloseOperation</w:t>
      </w:r>
      <w:proofErr w:type="spellEnd"/>
      <w:r w:rsidRPr="00240683">
        <w:rPr>
          <w:rFonts w:ascii="Consolas" w:hAnsi="Consolas"/>
        </w:rPr>
        <w:t>(</w:t>
      </w:r>
      <w:proofErr w:type="spellStart"/>
      <w:r w:rsidRPr="00240683">
        <w:rPr>
          <w:rFonts w:ascii="Consolas" w:hAnsi="Consolas"/>
        </w:rPr>
        <w:t>JFrame.EXIT_ON_CLOSE</w:t>
      </w:r>
      <w:proofErr w:type="spellEnd"/>
      <w:r w:rsidRPr="00240683">
        <w:rPr>
          <w:rFonts w:ascii="Consolas" w:hAnsi="Consolas"/>
        </w:rPr>
        <w:t>);</w:t>
      </w:r>
      <w:r>
        <w:rPr>
          <w:rFonts w:ascii="Consolas" w:hAnsi="Consolas" w:hint="eastAsia"/>
        </w:rPr>
        <w:t>で</w:t>
      </w:r>
      <w:r>
        <w:rPr>
          <w:rFonts w:ascii="Consolas" w:hAnsi="Consolas" w:hint="eastAsia"/>
        </w:rPr>
        <w:t>,</w:t>
      </w:r>
      <w:r>
        <w:rPr>
          <w:rFonts w:ascii="Consolas" w:hAnsi="Consolas" w:hint="eastAsia"/>
        </w:rPr>
        <w:t>ウィンドウを閉じたときプログラムの実行も同時に終了することを指定している</w:t>
      </w:r>
      <w:r>
        <w:rPr>
          <w:rFonts w:ascii="Consolas" w:hAnsi="Consolas" w:hint="eastAsia"/>
        </w:rPr>
        <w:t>.</w:t>
      </w:r>
    </w:p>
    <w:p w14:paraId="5CC7CDB2" w14:textId="547770CE" w:rsidR="002F4977" w:rsidRDefault="002F4977">
      <w:pPr>
        <w:widowControl/>
        <w:spacing w:line="240" w:lineRule="auto"/>
        <w:ind w:firstLineChars="0" w:firstLine="0"/>
        <w:jc w:val="left"/>
        <w:rPr>
          <w:rFonts w:ascii="Consolas" w:hAnsi="Consolas"/>
        </w:rPr>
      </w:pPr>
    </w:p>
    <w:p w14:paraId="052F6AED" w14:textId="0BC0DF81" w:rsidR="002F4977" w:rsidRDefault="002F4977">
      <w:pPr>
        <w:widowControl/>
        <w:spacing w:line="240" w:lineRule="auto"/>
        <w:ind w:firstLineChars="0" w:firstLine="0"/>
        <w:jc w:val="left"/>
        <w:rPr>
          <w:rFonts w:ascii="Consolas" w:hAnsi="Consolas"/>
        </w:rPr>
      </w:pPr>
      <w:r>
        <w:rPr>
          <w:rFonts w:ascii="Consolas" w:hAnsi="Consolas" w:hint="eastAsia"/>
        </w:rPr>
        <w:t>②ショートカットキー・テキストを選択するラジオボタンの定義</w:t>
      </w:r>
    </w:p>
    <w:p w14:paraId="607306CF"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 xml:space="preserve">radio = new </w:t>
      </w:r>
      <w:proofErr w:type="spellStart"/>
      <w:r w:rsidRPr="00240683">
        <w:rPr>
          <w:rFonts w:ascii="Consolas" w:hAnsi="Consolas"/>
        </w:rPr>
        <w:t>JRadioButton</w:t>
      </w:r>
      <w:proofErr w:type="spellEnd"/>
      <w:r w:rsidRPr="00240683">
        <w:rPr>
          <w:rFonts w:ascii="Consolas" w:hAnsi="Consolas"/>
        </w:rPr>
        <w:t>[6];</w:t>
      </w:r>
    </w:p>
    <w:p w14:paraId="37D91D86"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r>
        <w:rPr>
          <w:rFonts w:ascii="Consolas" w:hAnsi="Consolas"/>
        </w:rPr>
        <w:t>radio</w:t>
      </w:r>
      <w:r w:rsidRPr="00240683">
        <w:rPr>
          <w:rFonts w:ascii="Consolas" w:hAnsi="Consolas"/>
        </w:rPr>
        <w:t xml:space="preserve">[0] = new </w:t>
      </w:r>
      <w:proofErr w:type="spellStart"/>
      <w:r w:rsidRPr="00240683">
        <w:rPr>
          <w:rFonts w:ascii="Consolas" w:hAnsi="Consolas"/>
        </w:rPr>
        <w:t>JRadioButton</w:t>
      </w:r>
      <w:proofErr w:type="spellEnd"/>
      <w:r w:rsidRPr="00240683">
        <w:rPr>
          <w:rFonts w:ascii="Consolas" w:hAnsi="Consolas"/>
        </w:rPr>
        <w:t>("ShortCut1");</w:t>
      </w:r>
    </w:p>
    <w:p w14:paraId="1F4E6DDB"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 xml:space="preserve">radio[1] = new </w:t>
      </w:r>
      <w:proofErr w:type="spellStart"/>
      <w:r w:rsidRPr="00240683">
        <w:rPr>
          <w:rFonts w:ascii="Consolas" w:hAnsi="Consolas"/>
        </w:rPr>
        <w:t>JRadioButton</w:t>
      </w:r>
      <w:proofErr w:type="spellEnd"/>
      <w:r w:rsidRPr="00240683">
        <w:rPr>
          <w:rFonts w:ascii="Consolas" w:hAnsi="Consolas"/>
        </w:rPr>
        <w:t>("ShortCut2");</w:t>
      </w:r>
    </w:p>
    <w:p w14:paraId="1ED92BAC"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 xml:space="preserve">radio[2] = new </w:t>
      </w:r>
      <w:proofErr w:type="spellStart"/>
      <w:r w:rsidRPr="00240683">
        <w:rPr>
          <w:rFonts w:ascii="Consolas" w:hAnsi="Consolas"/>
        </w:rPr>
        <w:t>JRadioButton</w:t>
      </w:r>
      <w:proofErr w:type="spellEnd"/>
      <w:r w:rsidRPr="00240683">
        <w:rPr>
          <w:rFonts w:ascii="Consolas" w:hAnsi="Consolas"/>
        </w:rPr>
        <w:t>("ShortCut3");</w:t>
      </w:r>
    </w:p>
    <w:p w14:paraId="0C6D3968"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 xml:space="preserve">radio[3] = new </w:t>
      </w:r>
      <w:proofErr w:type="spellStart"/>
      <w:r w:rsidRPr="00240683">
        <w:rPr>
          <w:rFonts w:ascii="Consolas" w:hAnsi="Consolas"/>
        </w:rPr>
        <w:t>JRadioButton</w:t>
      </w:r>
      <w:proofErr w:type="spellEnd"/>
      <w:r w:rsidRPr="00240683">
        <w:rPr>
          <w:rFonts w:ascii="Consolas" w:hAnsi="Consolas"/>
        </w:rPr>
        <w:t>("Text1");</w:t>
      </w:r>
    </w:p>
    <w:p w14:paraId="55400F0A"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 xml:space="preserve">radio[4] = new </w:t>
      </w:r>
      <w:proofErr w:type="spellStart"/>
      <w:r w:rsidRPr="00240683">
        <w:rPr>
          <w:rFonts w:ascii="Consolas" w:hAnsi="Consolas"/>
        </w:rPr>
        <w:t>JRadioButton</w:t>
      </w:r>
      <w:proofErr w:type="spellEnd"/>
      <w:r w:rsidRPr="00240683">
        <w:rPr>
          <w:rFonts w:ascii="Consolas" w:hAnsi="Consolas"/>
        </w:rPr>
        <w:t>("Text2");</w:t>
      </w:r>
    </w:p>
    <w:p w14:paraId="2904626E" w14:textId="624D4D42" w:rsidR="002F4977" w:rsidRDefault="00A07AC2" w:rsidP="00081F36">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radio[</w:t>
      </w:r>
      <w:r w:rsidR="00081F36">
        <w:rPr>
          <w:rFonts w:ascii="Consolas" w:hAnsi="Consolas"/>
        </w:rPr>
        <w:t xml:space="preserve">5] = new </w:t>
      </w:r>
      <w:proofErr w:type="spellStart"/>
      <w:r w:rsidR="00081F36">
        <w:rPr>
          <w:rFonts w:ascii="Consolas" w:hAnsi="Consolas"/>
        </w:rPr>
        <w:t>JRadioButton</w:t>
      </w:r>
      <w:proofErr w:type="spellEnd"/>
      <w:r w:rsidR="00081F36">
        <w:rPr>
          <w:rFonts w:ascii="Consolas" w:hAnsi="Consolas"/>
        </w:rPr>
        <w:t>("Text3");</w:t>
      </w:r>
    </w:p>
    <w:p w14:paraId="745C5D29" w14:textId="51D78386" w:rsidR="00416D9A" w:rsidRDefault="00416D9A" w:rsidP="00416D9A">
      <w:pPr>
        <w:ind w:firstLineChars="0" w:firstLine="0"/>
        <w:jc w:val="center"/>
        <w:rPr>
          <w:b/>
        </w:rPr>
      </w:pPr>
      <w:r w:rsidRPr="00B63350">
        <w:rPr>
          <w:rFonts w:hint="eastAsia"/>
          <w:b/>
        </w:rPr>
        <w:t>リスト 4.</w:t>
      </w:r>
      <w:r>
        <w:rPr>
          <w:rFonts w:hint="eastAsia"/>
          <w:b/>
        </w:rPr>
        <w:t>2</w:t>
      </w:r>
      <w:r w:rsidRPr="00B63350">
        <w:rPr>
          <w:rFonts w:hint="eastAsia"/>
          <w:b/>
        </w:rPr>
        <w:t>.</w:t>
      </w:r>
      <w:r>
        <w:rPr>
          <w:rFonts w:hint="eastAsia"/>
          <w:b/>
        </w:rPr>
        <w:t>2</w:t>
      </w:r>
      <w:r w:rsidRPr="00B63350">
        <w:rPr>
          <w:rFonts w:hint="eastAsia"/>
          <w:b/>
        </w:rPr>
        <w:t>.</w:t>
      </w:r>
      <w:r>
        <w:rPr>
          <w:b/>
        </w:rPr>
        <w:t>2</w:t>
      </w:r>
      <w:r w:rsidRPr="00B63350">
        <w:rPr>
          <w:rFonts w:hint="eastAsia"/>
          <w:b/>
        </w:rPr>
        <w:t xml:space="preserve">　 </w:t>
      </w:r>
      <w:r w:rsidR="009204B8">
        <w:rPr>
          <w:b/>
        </w:rPr>
        <w:t>main</w:t>
      </w:r>
      <w:r w:rsidR="009204B8">
        <w:rPr>
          <w:rFonts w:hint="eastAsia"/>
          <w:b/>
        </w:rPr>
        <w:t>関数</w:t>
      </w:r>
      <w:r>
        <w:rPr>
          <w:rFonts w:hint="eastAsia"/>
          <w:b/>
        </w:rPr>
        <w:t>-2</w:t>
      </w:r>
    </w:p>
    <w:p w14:paraId="5F9AB807" w14:textId="77777777" w:rsidR="00416D9A" w:rsidRPr="00416D9A" w:rsidRDefault="00416D9A" w:rsidP="00416D9A">
      <w:pPr>
        <w:ind w:firstLineChars="0" w:firstLine="0"/>
        <w:jc w:val="left"/>
        <w:rPr>
          <w:b/>
        </w:rPr>
      </w:pPr>
    </w:p>
    <w:p w14:paraId="0CFEB95D" w14:textId="4004A9E1" w:rsidR="002F4977" w:rsidRDefault="002F4977">
      <w:pPr>
        <w:widowControl/>
        <w:spacing w:line="240" w:lineRule="auto"/>
        <w:ind w:firstLineChars="0" w:firstLine="0"/>
        <w:jc w:val="left"/>
        <w:rPr>
          <w:rFonts w:ascii="Consolas" w:hAnsi="Consolas"/>
        </w:rPr>
      </w:pPr>
      <w:r>
        <w:rPr>
          <w:rFonts w:ascii="Consolas" w:hAnsi="Consolas" w:hint="eastAsia"/>
        </w:rPr>
        <w:t>③</w:t>
      </w:r>
      <w:r w:rsidR="0088726A">
        <w:rPr>
          <w:rFonts w:ascii="Consolas" w:hAnsi="Consolas" w:hint="eastAsia"/>
        </w:rPr>
        <w:t xml:space="preserve"> </w:t>
      </w:r>
      <w:r w:rsidR="0088726A">
        <w:rPr>
          <w:rFonts w:ascii="Consolas" w:hAnsi="Consolas" w:hint="eastAsia"/>
        </w:rPr>
        <w:t>②で定義したラジオボタンのグループ化</w:t>
      </w:r>
    </w:p>
    <w:p w14:paraId="023AB1A6" w14:textId="76EC71DA"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Chars="446" w:firstLine="839"/>
        <w:jc w:val="left"/>
        <w:rPr>
          <w:rFonts w:ascii="Consolas" w:hAnsi="Consolas"/>
        </w:rPr>
      </w:pPr>
      <w:proofErr w:type="spellStart"/>
      <w:r w:rsidRPr="00240683">
        <w:rPr>
          <w:rFonts w:ascii="Consolas" w:hAnsi="Consolas"/>
        </w:rPr>
        <w:t>ButtonGroup</w:t>
      </w:r>
      <w:proofErr w:type="spellEnd"/>
      <w:r w:rsidRPr="00240683">
        <w:rPr>
          <w:rFonts w:ascii="Consolas" w:hAnsi="Consolas"/>
        </w:rPr>
        <w:t xml:space="preserve"> </w:t>
      </w:r>
      <w:proofErr w:type="spellStart"/>
      <w:r w:rsidRPr="00240683">
        <w:rPr>
          <w:rFonts w:ascii="Consolas" w:hAnsi="Consolas"/>
        </w:rPr>
        <w:t>bgroup</w:t>
      </w:r>
      <w:proofErr w:type="spellEnd"/>
      <w:r w:rsidRPr="00240683">
        <w:rPr>
          <w:rFonts w:ascii="Consolas" w:hAnsi="Consolas"/>
        </w:rPr>
        <w:t xml:space="preserve"> = new </w:t>
      </w:r>
      <w:proofErr w:type="spellStart"/>
      <w:r w:rsidRPr="00240683">
        <w:rPr>
          <w:rFonts w:ascii="Consolas" w:hAnsi="Consolas"/>
        </w:rPr>
        <w:t>ButtonGroup</w:t>
      </w:r>
      <w:proofErr w:type="spellEnd"/>
      <w:r w:rsidRPr="00240683">
        <w:rPr>
          <w:rFonts w:ascii="Consolas" w:hAnsi="Consolas"/>
        </w:rPr>
        <w:t>();</w:t>
      </w:r>
    </w:p>
    <w:p w14:paraId="20BDF0F8"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bgroup.add</w:t>
      </w:r>
      <w:proofErr w:type="spellEnd"/>
      <w:r w:rsidRPr="00240683">
        <w:rPr>
          <w:rFonts w:ascii="Consolas" w:hAnsi="Consolas"/>
        </w:rPr>
        <w:t>(radio[0]);</w:t>
      </w:r>
    </w:p>
    <w:p w14:paraId="31D20E66"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bgroup.add</w:t>
      </w:r>
      <w:proofErr w:type="spellEnd"/>
      <w:r w:rsidRPr="00240683">
        <w:rPr>
          <w:rFonts w:ascii="Consolas" w:hAnsi="Consolas"/>
        </w:rPr>
        <w:t>(radio[1]);</w:t>
      </w:r>
    </w:p>
    <w:p w14:paraId="627F214A"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bgroup.add</w:t>
      </w:r>
      <w:proofErr w:type="spellEnd"/>
      <w:r w:rsidRPr="00240683">
        <w:rPr>
          <w:rFonts w:ascii="Consolas" w:hAnsi="Consolas"/>
        </w:rPr>
        <w:t>(radio[2]);</w:t>
      </w:r>
    </w:p>
    <w:p w14:paraId="422D039A"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bgroup.add</w:t>
      </w:r>
      <w:proofErr w:type="spellEnd"/>
      <w:r w:rsidRPr="00240683">
        <w:rPr>
          <w:rFonts w:ascii="Consolas" w:hAnsi="Consolas"/>
        </w:rPr>
        <w:t>(radio[3]);</w:t>
      </w:r>
    </w:p>
    <w:p w14:paraId="53EFFE1D"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bgroup.add</w:t>
      </w:r>
      <w:proofErr w:type="spellEnd"/>
      <w:r w:rsidRPr="00240683">
        <w:rPr>
          <w:rFonts w:ascii="Consolas" w:hAnsi="Consolas"/>
        </w:rPr>
        <w:t>(radio[4]);</w:t>
      </w:r>
    </w:p>
    <w:p w14:paraId="38F49034"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bgroup.add</w:t>
      </w:r>
      <w:proofErr w:type="spellEnd"/>
      <w:r w:rsidRPr="00240683">
        <w:rPr>
          <w:rFonts w:ascii="Consolas" w:hAnsi="Consolas"/>
        </w:rPr>
        <w:t>(radio[5]);</w:t>
      </w:r>
    </w:p>
    <w:p w14:paraId="06BFE45C" w14:textId="6EC9AC52" w:rsidR="00416D9A" w:rsidRPr="00416D9A" w:rsidRDefault="00416D9A" w:rsidP="00416D9A">
      <w:pPr>
        <w:ind w:firstLineChars="0" w:firstLine="0"/>
        <w:jc w:val="center"/>
        <w:rPr>
          <w:b/>
        </w:rPr>
      </w:pPr>
      <w:r w:rsidRPr="00B63350">
        <w:rPr>
          <w:rFonts w:hint="eastAsia"/>
          <w:b/>
        </w:rPr>
        <w:t>リスト 4.</w:t>
      </w:r>
      <w:r>
        <w:rPr>
          <w:rFonts w:hint="eastAsia"/>
          <w:b/>
        </w:rPr>
        <w:t>2</w:t>
      </w:r>
      <w:r w:rsidRPr="00B63350">
        <w:rPr>
          <w:rFonts w:hint="eastAsia"/>
          <w:b/>
        </w:rPr>
        <w:t>.</w:t>
      </w:r>
      <w:r>
        <w:rPr>
          <w:rFonts w:hint="eastAsia"/>
          <w:b/>
        </w:rPr>
        <w:t>2</w:t>
      </w:r>
      <w:r w:rsidRPr="00B63350">
        <w:rPr>
          <w:rFonts w:hint="eastAsia"/>
          <w:b/>
        </w:rPr>
        <w:t>.</w:t>
      </w:r>
      <w:r>
        <w:rPr>
          <w:b/>
        </w:rPr>
        <w:t>3</w:t>
      </w:r>
      <w:r w:rsidRPr="00B63350">
        <w:rPr>
          <w:rFonts w:hint="eastAsia"/>
          <w:b/>
        </w:rPr>
        <w:t xml:space="preserve">　 </w:t>
      </w:r>
      <w:r w:rsidR="009204B8">
        <w:rPr>
          <w:b/>
        </w:rPr>
        <w:t>main</w:t>
      </w:r>
      <w:r w:rsidR="009204B8">
        <w:rPr>
          <w:rFonts w:hint="eastAsia"/>
          <w:b/>
        </w:rPr>
        <w:t>関数</w:t>
      </w:r>
      <w:r>
        <w:rPr>
          <w:rFonts w:hint="eastAsia"/>
          <w:b/>
        </w:rPr>
        <w:t>-3</w:t>
      </w:r>
    </w:p>
    <w:p w14:paraId="69955435" w14:textId="1FB1E58C" w:rsidR="00A07AC2" w:rsidRDefault="00081F36">
      <w:pPr>
        <w:widowControl/>
        <w:spacing w:line="240" w:lineRule="auto"/>
        <w:ind w:firstLineChars="0" w:firstLine="0"/>
        <w:jc w:val="left"/>
        <w:rPr>
          <w:rFonts w:ascii="Consolas" w:hAnsi="Consolas"/>
        </w:rPr>
      </w:pPr>
      <w:r>
        <w:rPr>
          <w:rFonts w:ascii="Consolas" w:hAnsi="Consolas" w:hint="eastAsia"/>
        </w:rPr>
        <w:t>グループ化したラジオボタンは</w:t>
      </w:r>
      <w:r>
        <w:rPr>
          <w:rFonts w:ascii="Consolas" w:hAnsi="Consolas" w:hint="eastAsia"/>
        </w:rPr>
        <w:t>,</w:t>
      </w:r>
      <w:r>
        <w:rPr>
          <w:rFonts w:ascii="Consolas" w:hAnsi="Consolas" w:hint="eastAsia"/>
        </w:rPr>
        <w:t>そのグループの中で</w:t>
      </w:r>
      <w:r>
        <w:rPr>
          <w:rFonts w:ascii="Consolas" w:hAnsi="Consolas" w:hint="eastAsia"/>
        </w:rPr>
        <w:t>1</w:t>
      </w:r>
      <w:r>
        <w:rPr>
          <w:rFonts w:ascii="Consolas" w:hAnsi="Consolas" w:hint="eastAsia"/>
        </w:rPr>
        <w:t>つしか選択できないようになる</w:t>
      </w:r>
      <w:r>
        <w:rPr>
          <w:rFonts w:ascii="Consolas" w:hAnsi="Consolas" w:hint="eastAsia"/>
        </w:rPr>
        <w:t>.</w:t>
      </w:r>
    </w:p>
    <w:p w14:paraId="35C2BDC9" w14:textId="20DB6ACD" w:rsidR="0088726A" w:rsidRDefault="00081F36">
      <w:pPr>
        <w:widowControl/>
        <w:spacing w:line="240" w:lineRule="auto"/>
        <w:ind w:firstLineChars="0" w:firstLine="0"/>
        <w:jc w:val="left"/>
        <w:rPr>
          <w:rFonts w:ascii="Consolas" w:hAnsi="Consolas"/>
        </w:rPr>
      </w:pPr>
      <w:r>
        <w:rPr>
          <w:rFonts w:ascii="Consolas" w:hAnsi="Consolas"/>
        </w:rPr>
        <w:br w:type="page"/>
      </w:r>
    </w:p>
    <w:p w14:paraId="73E8A519" w14:textId="59805774" w:rsidR="002F4977" w:rsidRDefault="0088726A">
      <w:pPr>
        <w:widowControl/>
        <w:spacing w:line="240" w:lineRule="auto"/>
        <w:ind w:firstLineChars="0" w:firstLine="0"/>
        <w:jc w:val="left"/>
        <w:rPr>
          <w:rFonts w:ascii="Consolas" w:hAnsi="Consolas"/>
        </w:rPr>
      </w:pPr>
      <w:r>
        <w:rPr>
          <w:rFonts w:ascii="Consolas" w:hAnsi="Consolas" w:hint="eastAsia"/>
        </w:rPr>
        <w:lastRenderedPageBreak/>
        <w:t>④ショートカットキー一覧のラジオボタンの定義</w:t>
      </w:r>
    </w:p>
    <w:p w14:paraId="78BC7BE9"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proofErr w:type="spellStart"/>
      <w:r w:rsidRPr="00240683">
        <w:rPr>
          <w:rFonts w:ascii="Consolas" w:hAnsi="Consolas"/>
        </w:rPr>
        <w:t>shortCutRadio</w:t>
      </w:r>
      <w:proofErr w:type="spellEnd"/>
      <w:r w:rsidRPr="00240683">
        <w:rPr>
          <w:rFonts w:ascii="Consolas" w:hAnsi="Consolas"/>
        </w:rPr>
        <w:t xml:space="preserve"> = new </w:t>
      </w:r>
      <w:proofErr w:type="spellStart"/>
      <w:r w:rsidRPr="00240683">
        <w:rPr>
          <w:rFonts w:ascii="Consolas" w:hAnsi="Consolas"/>
        </w:rPr>
        <w:t>JRadioButton</w:t>
      </w:r>
      <w:proofErr w:type="spellEnd"/>
      <w:r w:rsidRPr="00240683">
        <w:rPr>
          <w:rFonts w:ascii="Consolas" w:hAnsi="Consolas"/>
        </w:rPr>
        <w:t>[17];</w:t>
      </w:r>
    </w:p>
    <w:p w14:paraId="71EA8F5B"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shortCutRadio</w:t>
      </w:r>
      <w:proofErr w:type="spellEnd"/>
      <w:r w:rsidRPr="00240683">
        <w:rPr>
          <w:rFonts w:ascii="Consolas" w:hAnsi="Consolas"/>
        </w:rPr>
        <w:t xml:space="preserve">[0] = new </w:t>
      </w:r>
      <w:proofErr w:type="spellStart"/>
      <w:r w:rsidRPr="00240683">
        <w:rPr>
          <w:rFonts w:ascii="Consolas" w:hAnsi="Consolas"/>
        </w:rPr>
        <w:t>JRadioButton</w:t>
      </w:r>
      <w:proofErr w:type="spellEnd"/>
      <w:r w:rsidRPr="00240683">
        <w:rPr>
          <w:rFonts w:ascii="Consolas" w:hAnsi="Consolas"/>
        </w:rPr>
        <w:t>(</w:t>
      </w:r>
      <w:proofErr w:type="spellStart"/>
      <w:r w:rsidRPr="00240683">
        <w:rPr>
          <w:rFonts w:ascii="Consolas" w:hAnsi="Consolas"/>
        </w:rPr>
        <w:t>snameJ</w:t>
      </w:r>
      <w:proofErr w:type="spellEnd"/>
      <w:r w:rsidRPr="00240683">
        <w:rPr>
          <w:rFonts w:ascii="Consolas" w:hAnsi="Consolas"/>
        </w:rPr>
        <w:t>[0]);</w:t>
      </w:r>
    </w:p>
    <w:p w14:paraId="4E8A7DAF"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shortCutRadio</w:t>
      </w:r>
      <w:proofErr w:type="spellEnd"/>
      <w:r w:rsidRPr="00240683">
        <w:rPr>
          <w:rFonts w:ascii="Consolas" w:hAnsi="Consolas"/>
        </w:rPr>
        <w:t xml:space="preserve">[1] = new </w:t>
      </w:r>
      <w:proofErr w:type="spellStart"/>
      <w:r w:rsidRPr="00240683">
        <w:rPr>
          <w:rFonts w:ascii="Consolas" w:hAnsi="Consolas"/>
        </w:rPr>
        <w:t>JRadioButton</w:t>
      </w:r>
      <w:proofErr w:type="spellEnd"/>
      <w:r w:rsidRPr="00240683">
        <w:rPr>
          <w:rFonts w:ascii="Consolas" w:hAnsi="Consolas"/>
        </w:rPr>
        <w:t>(</w:t>
      </w:r>
      <w:proofErr w:type="spellStart"/>
      <w:r w:rsidRPr="00240683">
        <w:rPr>
          <w:rFonts w:ascii="Consolas" w:hAnsi="Consolas"/>
        </w:rPr>
        <w:t>snameJ</w:t>
      </w:r>
      <w:proofErr w:type="spellEnd"/>
      <w:r w:rsidRPr="00240683">
        <w:rPr>
          <w:rFonts w:ascii="Consolas" w:hAnsi="Consolas"/>
        </w:rPr>
        <w:t>[1]);</w:t>
      </w:r>
    </w:p>
    <w:p w14:paraId="32048482"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shortCutRadio</w:t>
      </w:r>
      <w:proofErr w:type="spellEnd"/>
      <w:r w:rsidRPr="00240683">
        <w:rPr>
          <w:rFonts w:ascii="Consolas" w:hAnsi="Consolas"/>
        </w:rPr>
        <w:t xml:space="preserve">[2] = new </w:t>
      </w:r>
      <w:proofErr w:type="spellStart"/>
      <w:r w:rsidRPr="00240683">
        <w:rPr>
          <w:rFonts w:ascii="Consolas" w:hAnsi="Consolas"/>
        </w:rPr>
        <w:t>JRadioButton</w:t>
      </w:r>
      <w:proofErr w:type="spellEnd"/>
      <w:r w:rsidRPr="00240683">
        <w:rPr>
          <w:rFonts w:ascii="Consolas" w:hAnsi="Consolas"/>
        </w:rPr>
        <w:t>(</w:t>
      </w:r>
      <w:proofErr w:type="spellStart"/>
      <w:r w:rsidRPr="00240683">
        <w:rPr>
          <w:rFonts w:ascii="Consolas" w:hAnsi="Consolas"/>
        </w:rPr>
        <w:t>snameJ</w:t>
      </w:r>
      <w:proofErr w:type="spellEnd"/>
      <w:r w:rsidRPr="00240683">
        <w:rPr>
          <w:rFonts w:ascii="Consolas" w:hAnsi="Consolas"/>
        </w:rPr>
        <w:t>[2]);</w:t>
      </w:r>
    </w:p>
    <w:p w14:paraId="725C3236" w14:textId="77777777" w:rsidR="00A07AC2" w:rsidRPr="00240683" w:rsidRDefault="00A07AC2" w:rsidP="00A07AC2">
      <w:pPr>
        <w:pBdr>
          <w:top w:val="single" w:sz="12" w:space="1" w:color="auto"/>
          <w:left w:val="single" w:sz="12" w:space="4" w:color="auto"/>
          <w:bottom w:val="single" w:sz="12" w:space="1" w:color="auto"/>
          <w:right w:val="single" w:sz="12" w:space="4" w:color="auto"/>
        </w:pBdr>
        <w:ind w:firstLine="188"/>
        <w:jc w:val="left"/>
        <w:rPr>
          <w:rFonts w:ascii="Consolas" w:hAnsi="Consolas"/>
        </w:rPr>
      </w:pPr>
      <w:r w:rsidRPr="00240683">
        <w:rPr>
          <w:rFonts w:ascii="Consolas" w:hAnsi="Consolas"/>
        </w:rPr>
        <w:tab/>
      </w:r>
      <w:r>
        <w:rPr>
          <w:rFonts w:ascii="Consolas" w:hAnsi="Consolas" w:hint="eastAsia"/>
        </w:rPr>
        <w:t>（省略）</w:t>
      </w:r>
    </w:p>
    <w:p w14:paraId="55FF2A4A"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shortCutRadio</w:t>
      </w:r>
      <w:proofErr w:type="spellEnd"/>
      <w:r w:rsidRPr="00240683">
        <w:rPr>
          <w:rFonts w:ascii="Consolas" w:hAnsi="Consolas"/>
        </w:rPr>
        <w:t xml:space="preserve">[15] = new </w:t>
      </w:r>
      <w:proofErr w:type="spellStart"/>
      <w:r w:rsidRPr="00240683">
        <w:rPr>
          <w:rFonts w:ascii="Consolas" w:hAnsi="Consolas"/>
        </w:rPr>
        <w:t>JRadioButton</w:t>
      </w:r>
      <w:proofErr w:type="spellEnd"/>
      <w:r w:rsidRPr="00240683">
        <w:rPr>
          <w:rFonts w:ascii="Consolas" w:hAnsi="Consolas"/>
        </w:rPr>
        <w:t>(</w:t>
      </w:r>
      <w:proofErr w:type="spellStart"/>
      <w:r w:rsidRPr="00240683">
        <w:rPr>
          <w:rFonts w:ascii="Consolas" w:hAnsi="Consolas"/>
        </w:rPr>
        <w:t>snameJ</w:t>
      </w:r>
      <w:proofErr w:type="spellEnd"/>
      <w:r w:rsidRPr="00240683">
        <w:rPr>
          <w:rFonts w:ascii="Consolas" w:hAnsi="Consolas"/>
        </w:rPr>
        <w:t>[15]);</w:t>
      </w:r>
    </w:p>
    <w:p w14:paraId="39064FA5"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shortCutRadio</w:t>
      </w:r>
      <w:proofErr w:type="spellEnd"/>
      <w:r w:rsidRPr="00240683">
        <w:rPr>
          <w:rFonts w:ascii="Consolas" w:hAnsi="Consolas"/>
        </w:rPr>
        <w:t xml:space="preserve">[16] = new </w:t>
      </w:r>
      <w:proofErr w:type="spellStart"/>
      <w:r w:rsidRPr="00240683">
        <w:rPr>
          <w:rFonts w:ascii="Consolas" w:hAnsi="Consolas"/>
        </w:rPr>
        <w:t>JRadioButton</w:t>
      </w:r>
      <w:proofErr w:type="spellEnd"/>
      <w:r w:rsidRPr="00240683">
        <w:rPr>
          <w:rFonts w:ascii="Consolas" w:hAnsi="Consolas"/>
        </w:rPr>
        <w:t>(</w:t>
      </w:r>
      <w:proofErr w:type="spellStart"/>
      <w:r w:rsidRPr="00240683">
        <w:rPr>
          <w:rFonts w:ascii="Consolas" w:hAnsi="Consolas"/>
        </w:rPr>
        <w:t>snameJ</w:t>
      </w:r>
      <w:proofErr w:type="spellEnd"/>
      <w:r w:rsidRPr="00240683">
        <w:rPr>
          <w:rFonts w:ascii="Consolas" w:hAnsi="Consolas"/>
        </w:rPr>
        <w:t>[16]);</w:t>
      </w:r>
    </w:p>
    <w:p w14:paraId="46F251D3" w14:textId="77777777" w:rsidR="009204B8" w:rsidRPr="00081F36" w:rsidRDefault="009204B8" w:rsidP="009204B8">
      <w:pPr>
        <w:ind w:firstLineChars="0" w:firstLine="0"/>
        <w:jc w:val="center"/>
        <w:rPr>
          <w:b/>
        </w:rPr>
      </w:pPr>
      <w:r w:rsidRPr="00B63350">
        <w:rPr>
          <w:rFonts w:hint="eastAsia"/>
          <w:b/>
        </w:rPr>
        <w:t>リスト 4.</w:t>
      </w:r>
      <w:r>
        <w:rPr>
          <w:rFonts w:hint="eastAsia"/>
          <w:b/>
        </w:rPr>
        <w:t>2</w:t>
      </w:r>
      <w:r w:rsidRPr="00B63350">
        <w:rPr>
          <w:rFonts w:hint="eastAsia"/>
          <w:b/>
        </w:rPr>
        <w:t>.</w:t>
      </w:r>
      <w:r>
        <w:rPr>
          <w:rFonts w:hint="eastAsia"/>
          <w:b/>
        </w:rPr>
        <w:t>2</w:t>
      </w:r>
      <w:r w:rsidRPr="00B63350">
        <w:rPr>
          <w:rFonts w:hint="eastAsia"/>
          <w:b/>
        </w:rPr>
        <w:t>.</w:t>
      </w:r>
      <w:r>
        <w:rPr>
          <w:b/>
        </w:rPr>
        <w:t>4</w:t>
      </w:r>
      <w:r w:rsidRPr="00B63350">
        <w:rPr>
          <w:rFonts w:hint="eastAsia"/>
          <w:b/>
        </w:rPr>
        <w:t xml:space="preserve">　 </w:t>
      </w:r>
      <w:r>
        <w:rPr>
          <w:b/>
        </w:rPr>
        <w:t>main</w:t>
      </w:r>
      <w:r>
        <w:rPr>
          <w:rFonts w:hint="eastAsia"/>
          <w:b/>
        </w:rPr>
        <w:t>関数-4</w:t>
      </w:r>
    </w:p>
    <w:p w14:paraId="04FB9041" w14:textId="50B125AB" w:rsidR="0088726A" w:rsidRPr="009204B8" w:rsidRDefault="0088726A">
      <w:pPr>
        <w:widowControl/>
        <w:spacing w:line="240" w:lineRule="auto"/>
        <w:ind w:firstLineChars="0" w:firstLine="0"/>
        <w:jc w:val="left"/>
        <w:rPr>
          <w:rFonts w:ascii="Consolas" w:hAnsi="Consolas"/>
        </w:rPr>
      </w:pPr>
    </w:p>
    <w:p w14:paraId="5199C9E6" w14:textId="68AB3491" w:rsidR="002F4977" w:rsidRDefault="002F4977">
      <w:pPr>
        <w:widowControl/>
        <w:spacing w:line="240" w:lineRule="auto"/>
        <w:ind w:firstLineChars="0" w:firstLine="0"/>
        <w:jc w:val="left"/>
        <w:rPr>
          <w:rFonts w:ascii="Consolas" w:hAnsi="Consolas"/>
        </w:rPr>
      </w:pPr>
      <w:r>
        <w:rPr>
          <w:rFonts w:ascii="Consolas" w:hAnsi="Consolas" w:hint="eastAsia"/>
        </w:rPr>
        <w:t>⑤</w:t>
      </w:r>
      <w:r w:rsidR="0088726A">
        <w:rPr>
          <w:rFonts w:ascii="Consolas" w:hAnsi="Consolas" w:hint="eastAsia"/>
        </w:rPr>
        <w:t xml:space="preserve"> </w:t>
      </w:r>
      <w:r w:rsidR="0088726A">
        <w:rPr>
          <w:rFonts w:ascii="Consolas" w:hAnsi="Consolas" w:hint="eastAsia"/>
        </w:rPr>
        <w:t>④で定義したラジオボタンのグループ化</w:t>
      </w:r>
    </w:p>
    <w:p w14:paraId="333B6AE6" w14:textId="77777777" w:rsidR="00A07AC2"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proofErr w:type="spellStart"/>
      <w:r w:rsidRPr="00240683">
        <w:rPr>
          <w:rFonts w:ascii="Consolas" w:hAnsi="Consolas"/>
        </w:rPr>
        <w:t>ButtonGroup</w:t>
      </w:r>
      <w:proofErr w:type="spellEnd"/>
      <w:r w:rsidRPr="00240683">
        <w:rPr>
          <w:rFonts w:ascii="Consolas" w:hAnsi="Consolas"/>
        </w:rPr>
        <w:t xml:space="preserve"> </w:t>
      </w:r>
      <w:proofErr w:type="spellStart"/>
      <w:r w:rsidRPr="00240683">
        <w:rPr>
          <w:rFonts w:ascii="Consolas" w:hAnsi="Consolas"/>
        </w:rPr>
        <w:t>shortCutBGroup</w:t>
      </w:r>
      <w:proofErr w:type="spellEnd"/>
      <w:r w:rsidRPr="00240683">
        <w:rPr>
          <w:rFonts w:ascii="Consolas" w:hAnsi="Consolas"/>
        </w:rPr>
        <w:t xml:space="preserve"> = new </w:t>
      </w:r>
      <w:proofErr w:type="spellStart"/>
      <w:r w:rsidRPr="00240683">
        <w:rPr>
          <w:rFonts w:ascii="Consolas" w:hAnsi="Consolas"/>
        </w:rPr>
        <w:t>ButtonGroup</w:t>
      </w:r>
      <w:proofErr w:type="spellEnd"/>
      <w:r w:rsidRPr="00240683">
        <w:rPr>
          <w:rFonts w:ascii="Consolas" w:hAnsi="Consolas"/>
        </w:rPr>
        <w:t>(</w:t>
      </w:r>
      <w:r>
        <w:rPr>
          <w:rFonts w:ascii="Consolas" w:hAnsi="Consolas" w:hint="eastAsia"/>
        </w:rPr>
        <w:t>);</w:t>
      </w:r>
    </w:p>
    <w:p w14:paraId="0980D3FF"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Pr>
          <w:rFonts w:ascii="Consolas" w:hAnsi="Consolas"/>
        </w:rPr>
        <w:tab/>
      </w:r>
      <w:proofErr w:type="spellStart"/>
      <w:r w:rsidRPr="00240683">
        <w:rPr>
          <w:rFonts w:ascii="Consolas" w:hAnsi="Consolas"/>
        </w:rPr>
        <w:t>shortCutBGroup.add</w:t>
      </w:r>
      <w:proofErr w:type="spellEnd"/>
      <w:r w:rsidRPr="00240683">
        <w:rPr>
          <w:rFonts w:ascii="Consolas" w:hAnsi="Consolas"/>
        </w:rPr>
        <w:t>(</w:t>
      </w:r>
      <w:proofErr w:type="spellStart"/>
      <w:r w:rsidRPr="00240683">
        <w:rPr>
          <w:rFonts w:ascii="Consolas" w:hAnsi="Consolas"/>
        </w:rPr>
        <w:t>shortCutRadio</w:t>
      </w:r>
      <w:proofErr w:type="spellEnd"/>
      <w:r w:rsidRPr="00240683">
        <w:rPr>
          <w:rFonts w:ascii="Consolas" w:hAnsi="Consolas"/>
        </w:rPr>
        <w:t>[0]);</w:t>
      </w:r>
    </w:p>
    <w:p w14:paraId="2E519A54"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shortCutBGroup.add</w:t>
      </w:r>
      <w:proofErr w:type="spellEnd"/>
      <w:r w:rsidRPr="00240683">
        <w:rPr>
          <w:rFonts w:ascii="Consolas" w:hAnsi="Consolas"/>
        </w:rPr>
        <w:t>(</w:t>
      </w:r>
      <w:proofErr w:type="spellStart"/>
      <w:r w:rsidRPr="00240683">
        <w:rPr>
          <w:rFonts w:ascii="Consolas" w:hAnsi="Consolas"/>
        </w:rPr>
        <w:t>shortCutRadio</w:t>
      </w:r>
      <w:proofErr w:type="spellEnd"/>
      <w:r w:rsidRPr="00240683">
        <w:rPr>
          <w:rFonts w:ascii="Consolas" w:hAnsi="Consolas"/>
        </w:rPr>
        <w:t>[1]);</w:t>
      </w:r>
    </w:p>
    <w:p w14:paraId="0B9A674E"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shortCutBGroup.add</w:t>
      </w:r>
      <w:proofErr w:type="spellEnd"/>
      <w:r w:rsidRPr="00240683">
        <w:rPr>
          <w:rFonts w:ascii="Consolas" w:hAnsi="Consolas"/>
        </w:rPr>
        <w:t>(</w:t>
      </w:r>
      <w:proofErr w:type="spellStart"/>
      <w:r w:rsidRPr="00240683">
        <w:rPr>
          <w:rFonts w:ascii="Consolas" w:hAnsi="Consolas"/>
        </w:rPr>
        <w:t>shortCutRadio</w:t>
      </w:r>
      <w:proofErr w:type="spellEnd"/>
      <w:r w:rsidRPr="00240683">
        <w:rPr>
          <w:rFonts w:ascii="Consolas" w:hAnsi="Consolas"/>
        </w:rPr>
        <w:t>[2]);</w:t>
      </w:r>
    </w:p>
    <w:p w14:paraId="3D79C632" w14:textId="77777777" w:rsidR="00A07AC2" w:rsidRPr="00240683" w:rsidRDefault="00A07AC2" w:rsidP="00A07AC2">
      <w:pPr>
        <w:pBdr>
          <w:top w:val="single" w:sz="12" w:space="1" w:color="auto"/>
          <w:left w:val="single" w:sz="12" w:space="4" w:color="auto"/>
          <w:bottom w:val="single" w:sz="12" w:space="1" w:color="auto"/>
          <w:right w:val="single" w:sz="12" w:space="4" w:color="auto"/>
        </w:pBdr>
        <w:ind w:firstLine="188"/>
        <w:jc w:val="left"/>
        <w:rPr>
          <w:rFonts w:ascii="Consolas" w:hAnsi="Consolas"/>
        </w:rPr>
      </w:pPr>
      <w:r w:rsidRPr="00240683">
        <w:rPr>
          <w:rFonts w:ascii="Consolas" w:hAnsi="Consolas"/>
        </w:rPr>
        <w:tab/>
      </w:r>
      <w:r w:rsidRPr="00240683">
        <w:rPr>
          <w:rFonts w:ascii="Consolas" w:hAnsi="Consolas" w:hint="eastAsia"/>
        </w:rPr>
        <w:t>（省略）</w:t>
      </w:r>
    </w:p>
    <w:p w14:paraId="03B5421C"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shortCutBGroup.add</w:t>
      </w:r>
      <w:proofErr w:type="spellEnd"/>
      <w:r w:rsidRPr="00240683">
        <w:rPr>
          <w:rFonts w:ascii="Consolas" w:hAnsi="Consolas"/>
        </w:rPr>
        <w:t>(</w:t>
      </w:r>
      <w:proofErr w:type="spellStart"/>
      <w:r w:rsidRPr="00240683">
        <w:rPr>
          <w:rFonts w:ascii="Consolas" w:hAnsi="Consolas"/>
        </w:rPr>
        <w:t>shortCutRadio</w:t>
      </w:r>
      <w:proofErr w:type="spellEnd"/>
      <w:r w:rsidRPr="00240683">
        <w:rPr>
          <w:rFonts w:ascii="Consolas" w:hAnsi="Consolas"/>
        </w:rPr>
        <w:t>[15]);</w:t>
      </w:r>
    </w:p>
    <w:p w14:paraId="3ABB3E6B" w14:textId="5BB5ECC2" w:rsidR="00A07AC2" w:rsidRDefault="00A07AC2" w:rsidP="00A07AC2">
      <w:pPr>
        <w:widowControl/>
        <w:pBdr>
          <w:top w:val="single" w:sz="12" w:space="1" w:color="auto"/>
          <w:left w:val="single" w:sz="12" w:space="4" w:color="auto"/>
          <w:bottom w:val="single" w:sz="12" w:space="1" w:color="auto"/>
          <w:right w:val="single" w:sz="12" w:space="4" w:color="auto"/>
        </w:pBdr>
        <w:spacing w:line="240" w:lineRule="auto"/>
        <w:ind w:firstLineChars="0" w:firstLine="0"/>
        <w:jc w:val="left"/>
        <w:rPr>
          <w:rFonts w:ascii="Consolas" w:hAnsi="Consolas"/>
        </w:rPr>
      </w:pPr>
      <w:r w:rsidRPr="00240683">
        <w:rPr>
          <w:rFonts w:ascii="Consolas" w:hAnsi="Consolas"/>
        </w:rPr>
        <w:tab/>
      </w:r>
      <w:proofErr w:type="spellStart"/>
      <w:r w:rsidRPr="00240683">
        <w:rPr>
          <w:rFonts w:ascii="Consolas" w:hAnsi="Consolas"/>
        </w:rPr>
        <w:t>shortCutBGroup.add</w:t>
      </w:r>
      <w:proofErr w:type="spellEnd"/>
      <w:r w:rsidRPr="00240683">
        <w:rPr>
          <w:rFonts w:ascii="Consolas" w:hAnsi="Consolas"/>
        </w:rPr>
        <w:t>(</w:t>
      </w:r>
      <w:proofErr w:type="spellStart"/>
      <w:r w:rsidRPr="00240683">
        <w:rPr>
          <w:rFonts w:ascii="Consolas" w:hAnsi="Consolas"/>
        </w:rPr>
        <w:t>shortCutRadio</w:t>
      </w:r>
      <w:proofErr w:type="spellEnd"/>
      <w:r w:rsidRPr="00240683">
        <w:rPr>
          <w:rFonts w:ascii="Consolas" w:hAnsi="Consolas"/>
        </w:rPr>
        <w:t>[16]);</w:t>
      </w:r>
    </w:p>
    <w:p w14:paraId="05013E19" w14:textId="77777777" w:rsidR="009204B8" w:rsidRPr="00081F36" w:rsidRDefault="009204B8" w:rsidP="009204B8">
      <w:pPr>
        <w:ind w:firstLineChars="0" w:firstLine="0"/>
        <w:jc w:val="center"/>
        <w:rPr>
          <w:b/>
        </w:rPr>
      </w:pPr>
      <w:r w:rsidRPr="00B63350">
        <w:rPr>
          <w:rFonts w:hint="eastAsia"/>
          <w:b/>
        </w:rPr>
        <w:t>リスト 4.</w:t>
      </w:r>
      <w:r>
        <w:rPr>
          <w:rFonts w:hint="eastAsia"/>
          <w:b/>
        </w:rPr>
        <w:t>2</w:t>
      </w:r>
      <w:r w:rsidRPr="00B63350">
        <w:rPr>
          <w:rFonts w:hint="eastAsia"/>
          <w:b/>
        </w:rPr>
        <w:t>.</w:t>
      </w:r>
      <w:r>
        <w:rPr>
          <w:rFonts w:hint="eastAsia"/>
          <w:b/>
        </w:rPr>
        <w:t>2</w:t>
      </w:r>
      <w:r w:rsidRPr="00B63350">
        <w:rPr>
          <w:rFonts w:hint="eastAsia"/>
          <w:b/>
        </w:rPr>
        <w:t>.</w:t>
      </w:r>
      <w:r>
        <w:rPr>
          <w:b/>
        </w:rPr>
        <w:t>5</w:t>
      </w:r>
      <w:r w:rsidRPr="00B63350">
        <w:rPr>
          <w:rFonts w:hint="eastAsia"/>
          <w:b/>
        </w:rPr>
        <w:t xml:space="preserve">　 </w:t>
      </w:r>
      <w:r>
        <w:rPr>
          <w:b/>
        </w:rPr>
        <w:t>main</w:t>
      </w:r>
      <w:r>
        <w:rPr>
          <w:rFonts w:hint="eastAsia"/>
          <w:b/>
        </w:rPr>
        <w:t>関数-5</w:t>
      </w:r>
    </w:p>
    <w:p w14:paraId="6EEA47A6" w14:textId="77777777" w:rsidR="0088726A" w:rsidRPr="009204B8" w:rsidRDefault="0088726A">
      <w:pPr>
        <w:widowControl/>
        <w:spacing w:line="240" w:lineRule="auto"/>
        <w:ind w:firstLineChars="0" w:firstLine="0"/>
        <w:jc w:val="left"/>
        <w:rPr>
          <w:rFonts w:ascii="Consolas" w:hAnsi="Consolas"/>
        </w:rPr>
      </w:pPr>
    </w:p>
    <w:p w14:paraId="120B6844" w14:textId="7E7CB8AC" w:rsidR="002F4977" w:rsidRDefault="002F4977">
      <w:pPr>
        <w:widowControl/>
        <w:spacing w:line="240" w:lineRule="auto"/>
        <w:ind w:firstLineChars="0" w:firstLine="0"/>
        <w:jc w:val="left"/>
        <w:rPr>
          <w:rFonts w:ascii="Consolas" w:hAnsi="Consolas"/>
        </w:rPr>
      </w:pPr>
      <w:r>
        <w:rPr>
          <w:rFonts w:ascii="Consolas" w:hAnsi="Consolas" w:hint="eastAsia"/>
        </w:rPr>
        <w:t>⑥テキストフィールドや登録ボタン</w:t>
      </w:r>
      <w:r>
        <w:rPr>
          <w:rFonts w:ascii="Consolas" w:hAnsi="Consolas" w:hint="eastAsia"/>
        </w:rPr>
        <w:t>,</w:t>
      </w:r>
      <w:r>
        <w:rPr>
          <w:rFonts w:ascii="Consolas" w:hAnsi="Consolas" w:hint="eastAsia"/>
        </w:rPr>
        <w:t>使い方ボタン</w:t>
      </w:r>
      <w:r>
        <w:rPr>
          <w:rFonts w:ascii="Consolas" w:hAnsi="Consolas" w:hint="eastAsia"/>
        </w:rPr>
        <w:t>,</w:t>
      </w:r>
      <w:r>
        <w:rPr>
          <w:rFonts w:ascii="Consolas" w:hAnsi="Consolas" w:hint="eastAsia"/>
        </w:rPr>
        <w:t>パネルに表示する文字の設定</w:t>
      </w:r>
    </w:p>
    <w:p w14:paraId="157F2750"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Pr>
          <w:rFonts w:ascii="Consolas" w:hAnsi="Consolas"/>
        </w:rPr>
        <w:t xml:space="preserve">text = new </w:t>
      </w:r>
      <w:proofErr w:type="spellStart"/>
      <w:r>
        <w:rPr>
          <w:rFonts w:ascii="Consolas" w:hAnsi="Consolas"/>
        </w:rPr>
        <w:t>JTextField</w:t>
      </w:r>
      <w:proofErr w:type="spellEnd"/>
      <w:r>
        <w:rPr>
          <w:rFonts w:ascii="Consolas" w:hAnsi="Consolas"/>
        </w:rPr>
        <w:t>(20);</w:t>
      </w:r>
    </w:p>
    <w:p w14:paraId="4A13EE0C"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JButton</w:t>
      </w:r>
      <w:proofErr w:type="spellEnd"/>
      <w:r w:rsidRPr="00240683">
        <w:rPr>
          <w:rFonts w:ascii="Consolas" w:hAnsi="Consolas"/>
        </w:rPr>
        <w:t xml:space="preserve"> button1 = new </w:t>
      </w:r>
      <w:proofErr w:type="spellStart"/>
      <w:r w:rsidRPr="00240683">
        <w:rPr>
          <w:rFonts w:ascii="Consolas" w:hAnsi="Consolas"/>
        </w:rPr>
        <w:t>JButton</w:t>
      </w:r>
      <w:proofErr w:type="spellEnd"/>
      <w:r w:rsidRPr="00240683">
        <w:rPr>
          <w:rFonts w:ascii="Consolas" w:hAnsi="Consolas"/>
        </w:rPr>
        <w:t>("</w:t>
      </w:r>
      <w:r w:rsidRPr="00240683">
        <w:rPr>
          <w:rFonts w:ascii="Consolas" w:hAnsi="Consolas"/>
        </w:rPr>
        <w:t>登録</w:t>
      </w:r>
      <w:r w:rsidRPr="00240683">
        <w:rPr>
          <w:rFonts w:ascii="Consolas" w:hAnsi="Consolas"/>
        </w:rPr>
        <w:t>");</w:t>
      </w:r>
    </w:p>
    <w:p w14:paraId="79A00EDC"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button1.addActionListener(this);</w:t>
      </w:r>
    </w:p>
    <w:p w14:paraId="0C66F939"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JButton</w:t>
      </w:r>
      <w:proofErr w:type="spellEnd"/>
      <w:r w:rsidRPr="00240683">
        <w:rPr>
          <w:rFonts w:ascii="Consolas" w:hAnsi="Consolas"/>
        </w:rPr>
        <w:t xml:space="preserve"> button2 = new </w:t>
      </w:r>
      <w:proofErr w:type="spellStart"/>
      <w:r w:rsidRPr="00240683">
        <w:rPr>
          <w:rFonts w:ascii="Consolas" w:hAnsi="Consolas"/>
        </w:rPr>
        <w:t>JButton</w:t>
      </w:r>
      <w:proofErr w:type="spellEnd"/>
      <w:r w:rsidRPr="00240683">
        <w:rPr>
          <w:rFonts w:ascii="Consolas" w:hAnsi="Consolas"/>
        </w:rPr>
        <w:t>("</w:t>
      </w:r>
      <w:r w:rsidRPr="00240683">
        <w:rPr>
          <w:rFonts w:ascii="Consolas" w:hAnsi="Consolas"/>
        </w:rPr>
        <w:t>使い方</w:t>
      </w:r>
      <w:r w:rsidRPr="00240683">
        <w:rPr>
          <w:rFonts w:ascii="Consolas" w:hAnsi="Consolas"/>
        </w:rPr>
        <w:t>");</w:t>
      </w:r>
    </w:p>
    <w:p w14:paraId="6573B760"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button2.addActionListener(new myListener1());</w:t>
      </w:r>
    </w:p>
    <w:p w14:paraId="234EDC82" w14:textId="77777777" w:rsidR="00A07AC2"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JLabel</w:t>
      </w:r>
      <w:proofErr w:type="spellEnd"/>
      <w:r w:rsidRPr="00240683">
        <w:rPr>
          <w:rFonts w:ascii="Consolas" w:hAnsi="Consolas"/>
        </w:rPr>
        <w:t xml:space="preserve"> label1 = new </w:t>
      </w:r>
      <w:proofErr w:type="spellStart"/>
      <w:r w:rsidRPr="00240683">
        <w:rPr>
          <w:rFonts w:ascii="Consolas" w:hAnsi="Consolas"/>
        </w:rPr>
        <w:t>JLabel</w:t>
      </w:r>
      <w:proofErr w:type="spellEnd"/>
      <w:r w:rsidRPr="00240683">
        <w:rPr>
          <w:rFonts w:ascii="Consolas" w:hAnsi="Consolas"/>
        </w:rPr>
        <w:t>("&lt;html&gt;&lt;</w:t>
      </w:r>
      <w:proofErr w:type="spellStart"/>
      <w:r w:rsidRPr="00240683">
        <w:rPr>
          <w:rFonts w:ascii="Consolas" w:hAnsi="Consolas"/>
        </w:rPr>
        <w:t>br</w:t>
      </w:r>
      <w:proofErr w:type="spellEnd"/>
      <w:r w:rsidRPr="00240683">
        <w:rPr>
          <w:rFonts w:ascii="Consolas" w:hAnsi="Consolas"/>
        </w:rPr>
        <w:t>/&gt;</w:t>
      </w:r>
    </w:p>
    <w:p w14:paraId="236E19A8"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Pr>
          <w:rFonts w:ascii="Consolas" w:hAnsi="Consolas"/>
        </w:rPr>
        <w:tab/>
      </w:r>
      <w:r>
        <w:rPr>
          <w:rFonts w:ascii="Consolas" w:hAnsi="Consolas"/>
        </w:rPr>
        <w:tab/>
      </w:r>
      <w:r>
        <w:rPr>
          <w:rFonts w:ascii="Consolas" w:hAnsi="Consolas"/>
        </w:rPr>
        <w:tab/>
        <w:t xml:space="preserve">    </w:t>
      </w:r>
      <w:r w:rsidRPr="00240683">
        <w:rPr>
          <w:rFonts w:ascii="Consolas" w:hAnsi="Consolas"/>
        </w:rPr>
        <w:t>～</w:t>
      </w:r>
      <w:r w:rsidRPr="00240683">
        <w:rPr>
          <w:rFonts w:ascii="Consolas" w:hAnsi="Consolas"/>
        </w:rPr>
        <w:t xml:space="preserve"> </w:t>
      </w:r>
      <w:r w:rsidRPr="00240683">
        <w:rPr>
          <w:rFonts w:ascii="Consolas" w:hAnsi="Consolas"/>
        </w:rPr>
        <w:t>ショートカットキー</w:t>
      </w:r>
      <w:r w:rsidRPr="00240683">
        <w:rPr>
          <w:rFonts w:ascii="Consolas" w:hAnsi="Consolas"/>
        </w:rPr>
        <w:t xml:space="preserve"> </w:t>
      </w:r>
      <w:r w:rsidRPr="00240683">
        <w:rPr>
          <w:rFonts w:ascii="Consolas" w:hAnsi="Consolas"/>
        </w:rPr>
        <w:t>一覧</w:t>
      </w:r>
      <w:r w:rsidRPr="00240683">
        <w:rPr>
          <w:rFonts w:ascii="Consolas" w:hAnsi="Consolas"/>
        </w:rPr>
        <w:t xml:space="preserve"> </w:t>
      </w:r>
      <w:r w:rsidRPr="00240683">
        <w:rPr>
          <w:rFonts w:ascii="Consolas" w:hAnsi="Consolas"/>
        </w:rPr>
        <w:t>～</w:t>
      </w:r>
      <w:r w:rsidRPr="00240683">
        <w:rPr>
          <w:rFonts w:ascii="Consolas" w:hAnsi="Consolas"/>
        </w:rPr>
        <w:t>&lt;</w:t>
      </w:r>
      <w:proofErr w:type="spellStart"/>
      <w:r w:rsidRPr="00240683">
        <w:rPr>
          <w:rFonts w:ascii="Consolas" w:hAnsi="Consolas"/>
        </w:rPr>
        <w:t>br</w:t>
      </w:r>
      <w:proofErr w:type="spellEnd"/>
      <w:r w:rsidRPr="00240683">
        <w:rPr>
          <w:rFonts w:ascii="Consolas" w:hAnsi="Consolas"/>
        </w:rPr>
        <w:t>/&gt;&lt;html&gt;");</w:t>
      </w:r>
    </w:p>
    <w:p w14:paraId="51DAFEDF"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JLabel</w:t>
      </w:r>
      <w:proofErr w:type="spellEnd"/>
      <w:r w:rsidRPr="00240683">
        <w:rPr>
          <w:rFonts w:ascii="Consolas" w:hAnsi="Consolas"/>
        </w:rPr>
        <w:t xml:space="preserve"> label2 = new </w:t>
      </w:r>
      <w:proofErr w:type="spellStart"/>
      <w:r w:rsidRPr="00240683">
        <w:rPr>
          <w:rFonts w:ascii="Consolas" w:hAnsi="Consolas"/>
        </w:rPr>
        <w:t>JLabel</w:t>
      </w:r>
      <w:proofErr w:type="spellEnd"/>
      <w:r w:rsidRPr="00240683">
        <w:rPr>
          <w:rFonts w:ascii="Consolas" w:hAnsi="Consolas"/>
        </w:rPr>
        <w:t>("&lt;html&gt;&lt;html&gt;");</w:t>
      </w:r>
    </w:p>
    <w:p w14:paraId="553D6C41" w14:textId="77777777" w:rsidR="009204B8" w:rsidRPr="00081F36" w:rsidRDefault="009204B8" w:rsidP="009204B8">
      <w:pPr>
        <w:ind w:firstLineChars="0" w:firstLine="0"/>
        <w:jc w:val="center"/>
        <w:rPr>
          <w:b/>
        </w:rPr>
      </w:pPr>
      <w:r w:rsidRPr="00B63350">
        <w:rPr>
          <w:rFonts w:hint="eastAsia"/>
          <w:b/>
        </w:rPr>
        <w:t>リスト 4.</w:t>
      </w:r>
      <w:r>
        <w:rPr>
          <w:rFonts w:hint="eastAsia"/>
          <w:b/>
        </w:rPr>
        <w:t>2</w:t>
      </w:r>
      <w:r w:rsidRPr="00B63350">
        <w:rPr>
          <w:rFonts w:hint="eastAsia"/>
          <w:b/>
        </w:rPr>
        <w:t>.</w:t>
      </w:r>
      <w:r>
        <w:rPr>
          <w:rFonts w:hint="eastAsia"/>
          <w:b/>
        </w:rPr>
        <w:t>2</w:t>
      </w:r>
      <w:r w:rsidRPr="00B63350">
        <w:rPr>
          <w:rFonts w:hint="eastAsia"/>
          <w:b/>
        </w:rPr>
        <w:t>.</w:t>
      </w:r>
      <w:r>
        <w:rPr>
          <w:b/>
        </w:rPr>
        <w:t>6</w:t>
      </w:r>
      <w:r w:rsidRPr="00B63350">
        <w:rPr>
          <w:rFonts w:hint="eastAsia"/>
          <w:b/>
        </w:rPr>
        <w:t xml:space="preserve">　 </w:t>
      </w:r>
      <w:r>
        <w:rPr>
          <w:b/>
        </w:rPr>
        <w:t>main</w:t>
      </w:r>
      <w:r>
        <w:rPr>
          <w:rFonts w:hint="eastAsia"/>
          <w:b/>
        </w:rPr>
        <w:t>関数-6</w:t>
      </w:r>
    </w:p>
    <w:p w14:paraId="197ECCD5" w14:textId="070173B7" w:rsidR="0088726A" w:rsidRPr="009204B8" w:rsidRDefault="0088726A">
      <w:pPr>
        <w:widowControl/>
        <w:spacing w:line="240" w:lineRule="auto"/>
        <w:ind w:firstLineChars="0" w:firstLine="0"/>
        <w:jc w:val="left"/>
        <w:rPr>
          <w:rFonts w:ascii="Consolas" w:hAnsi="Consolas"/>
        </w:rPr>
      </w:pPr>
    </w:p>
    <w:p w14:paraId="5DC0F950" w14:textId="77777777" w:rsidR="00081F36" w:rsidRPr="00A07AC2" w:rsidRDefault="00081F36">
      <w:pPr>
        <w:widowControl/>
        <w:spacing w:line="240" w:lineRule="auto"/>
        <w:ind w:firstLineChars="0" w:firstLine="0"/>
        <w:jc w:val="left"/>
        <w:rPr>
          <w:rFonts w:ascii="Consolas" w:hAnsi="Consolas"/>
        </w:rPr>
      </w:pPr>
    </w:p>
    <w:p w14:paraId="58DA9821" w14:textId="6D4B72A3" w:rsidR="0088726A" w:rsidRDefault="0088726A">
      <w:pPr>
        <w:widowControl/>
        <w:spacing w:line="240" w:lineRule="auto"/>
        <w:ind w:firstLineChars="0" w:firstLine="0"/>
        <w:jc w:val="left"/>
        <w:rPr>
          <w:rFonts w:ascii="Consolas" w:hAnsi="Consolas"/>
        </w:rPr>
      </w:pPr>
      <w:r>
        <w:rPr>
          <w:rFonts w:ascii="Consolas" w:hAnsi="Consolas" w:hint="eastAsia"/>
        </w:rPr>
        <w:lastRenderedPageBreak/>
        <w:t>⑦</w:t>
      </w:r>
      <w:r>
        <w:rPr>
          <w:rFonts w:ascii="Consolas" w:hAnsi="Consolas" w:hint="eastAsia"/>
        </w:rPr>
        <w:t xml:space="preserve"> </w:t>
      </w:r>
      <w:r>
        <w:rPr>
          <w:rFonts w:ascii="Consolas" w:hAnsi="Consolas" w:hint="eastAsia"/>
        </w:rPr>
        <w:t>②で定義したラジオボタンをパネルに配置</w:t>
      </w:r>
    </w:p>
    <w:p w14:paraId="3AADD0AA"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proofErr w:type="spellStart"/>
      <w:r w:rsidRPr="00240683">
        <w:rPr>
          <w:rFonts w:ascii="Consolas" w:hAnsi="Consolas"/>
        </w:rPr>
        <w:t>JPanel</w:t>
      </w:r>
      <w:proofErr w:type="spellEnd"/>
      <w:r w:rsidRPr="00240683">
        <w:rPr>
          <w:rFonts w:ascii="Consolas" w:hAnsi="Consolas"/>
        </w:rPr>
        <w:t xml:space="preserve"> p = new </w:t>
      </w:r>
      <w:proofErr w:type="spellStart"/>
      <w:r w:rsidRPr="00240683">
        <w:rPr>
          <w:rFonts w:ascii="Consolas" w:hAnsi="Consolas"/>
        </w:rPr>
        <w:t>JPanel</w:t>
      </w:r>
      <w:proofErr w:type="spellEnd"/>
      <w:r w:rsidRPr="00240683">
        <w:rPr>
          <w:rFonts w:ascii="Consolas" w:hAnsi="Consolas"/>
        </w:rPr>
        <w:t>();</w:t>
      </w:r>
    </w:p>
    <w:p w14:paraId="392AE938"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p.add</w:t>
      </w:r>
      <w:proofErr w:type="spellEnd"/>
      <w:r w:rsidRPr="00240683">
        <w:rPr>
          <w:rFonts w:ascii="Consolas" w:hAnsi="Consolas"/>
        </w:rPr>
        <w:t>(radio[0]);</w:t>
      </w:r>
    </w:p>
    <w:p w14:paraId="3E41CC8E"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p.add</w:t>
      </w:r>
      <w:proofErr w:type="spellEnd"/>
      <w:r w:rsidRPr="00240683">
        <w:rPr>
          <w:rFonts w:ascii="Consolas" w:hAnsi="Consolas"/>
        </w:rPr>
        <w:t>(radio[1]);</w:t>
      </w:r>
    </w:p>
    <w:p w14:paraId="7D513ACD"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p.add</w:t>
      </w:r>
      <w:proofErr w:type="spellEnd"/>
      <w:r w:rsidRPr="00240683">
        <w:rPr>
          <w:rFonts w:ascii="Consolas" w:hAnsi="Consolas"/>
        </w:rPr>
        <w:t>(radio[2]);</w:t>
      </w:r>
    </w:p>
    <w:p w14:paraId="3049B4CC"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p.add</w:t>
      </w:r>
      <w:proofErr w:type="spellEnd"/>
      <w:r w:rsidRPr="00240683">
        <w:rPr>
          <w:rFonts w:ascii="Consolas" w:hAnsi="Consolas"/>
        </w:rPr>
        <w:t>(radio[3]);</w:t>
      </w:r>
    </w:p>
    <w:p w14:paraId="16A9C65C"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p.add</w:t>
      </w:r>
      <w:proofErr w:type="spellEnd"/>
      <w:r w:rsidRPr="00240683">
        <w:rPr>
          <w:rFonts w:ascii="Consolas" w:hAnsi="Consolas"/>
        </w:rPr>
        <w:t>(radio[4]);</w:t>
      </w:r>
    </w:p>
    <w:p w14:paraId="0A2B7F82" w14:textId="77777777" w:rsidR="00A07AC2"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p.add</w:t>
      </w:r>
      <w:proofErr w:type="spellEnd"/>
      <w:r w:rsidRPr="00240683">
        <w:rPr>
          <w:rFonts w:ascii="Consolas" w:hAnsi="Consolas"/>
        </w:rPr>
        <w:t>(radio[5]);</w:t>
      </w:r>
    </w:p>
    <w:p w14:paraId="2899143B" w14:textId="77777777" w:rsidR="009204B8" w:rsidRPr="00081F36" w:rsidRDefault="009204B8" w:rsidP="009204B8">
      <w:pPr>
        <w:ind w:firstLineChars="0" w:firstLine="0"/>
        <w:jc w:val="center"/>
        <w:rPr>
          <w:b/>
        </w:rPr>
      </w:pPr>
      <w:r w:rsidRPr="00B63350">
        <w:rPr>
          <w:rFonts w:hint="eastAsia"/>
          <w:b/>
        </w:rPr>
        <w:t>リスト 4.</w:t>
      </w:r>
      <w:r>
        <w:rPr>
          <w:rFonts w:hint="eastAsia"/>
          <w:b/>
        </w:rPr>
        <w:t>2</w:t>
      </w:r>
      <w:r w:rsidRPr="00B63350">
        <w:rPr>
          <w:rFonts w:hint="eastAsia"/>
          <w:b/>
        </w:rPr>
        <w:t>.</w:t>
      </w:r>
      <w:r>
        <w:rPr>
          <w:rFonts w:hint="eastAsia"/>
          <w:b/>
        </w:rPr>
        <w:t>2</w:t>
      </w:r>
      <w:r w:rsidRPr="00B63350">
        <w:rPr>
          <w:rFonts w:hint="eastAsia"/>
          <w:b/>
        </w:rPr>
        <w:t>.</w:t>
      </w:r>
      <w:r>
        <w:rPr>
          <w:b/>
        </w:rPr>
        <w:t>7</w:t>
      </w:r>
      <w:r w:rsidRPr="00B63350">
        <w:rPr>
          <w:rFonts w:hint="eastAsia"/>
          <w:b/>
        </w:rPr>
        <w:t xml:space="preserve">　</w:t>
      </w:r>
      <w:r w:rsidRPr="009204B8">
        <w:rPr>
          <w:b/>
        </w:rPr>
        <w:t xml:space="preserve"> </w:t>
      </w:r>
      <w:r>
        <w:rPr>
          <w:b/>
        </w:rPr>
        <w:t>main</w:t>
      </w:r>
      <w:r>
        <w:rPr>
          <w:rFonts w:hint="eastAsia"/>
          <w:b/>
        </w:rPr>
        <w:t>関数-7</w:t>
      </w:r>
    </w:p>
    <w:p w14:paraId="1B907E6A" w14:textId="77777777" w:rsidR="0088726A" w:rsidRPr="009204B8" w:rsidRDefault="0088726A">
      <w:pPr>
        <w:widowControl/>
        <w:spacing w:line="240" w:lineRule="auto"/>
        <w:ind w:firstLineChars="0" w:firstLine="0"/>
        <w:jc w:val="left"/>
        <w:rPr>
          <w:rFonts w:ascii="Consolas" w:hAnsi="Consolas"/>
        </w:rPr>
      </w:pPr>
    </w:p>
    <w:p w14:paraId="241D86C9" w14:textId="3AF6ABBB" w:rsidR="0088726A" w:rsidRDefault="0088726A">
      <w:pPr>
        <w:widowControl/>
        <w:spacing w:line="240" w:lineRule="auto"/>
        <w:ind w:firstLineChars="0" w:firstLine="0"/>
        <w:jc w:val="left"/>
        <w:rPr>
          <w:rFonts w:ascii="Consolas" w:hAnsi="Consolas"/>
        </w:rPr>
      </w:pPr>
      <w:r>
        <w:rPr>
          <w:rFonts w:ascii="Consolas" w:hAnsi="Consolas" w:hint="eastAsia"/>
        </w:rPr>
        <w:t>⑧</w:t>
      </w:r>
      <w:r>
        <w:rPr>
          <w:rFonts w:ascii="Consolas" w:hAnsi="Consolas" w:hint="eastAsia"/>
        </w:rPr>
        <w:t xml:space="preserve"> </w:t>
      </w:r>
      <w:r>
        <w:rPr>
          <w:rFonts w:ascii="Consolas" w:hAnsi="Consolas" w:hint="eastAsia"/>
        </w:rPr>
        <w:t>④</w:t>
      </w:r>
      <w:r>
        <w:rPr>
          <w:rFonts w:ascii="Consolas" w:hAnsi="Consolas" w:hint="eastAsia"/>
        </w:rPr>
        <w:t>,</w:t>
      </w:r>
      <w:r>
        <w:rPr>
          <w:rFonts w:ascii="Consolas" w:hAnsi="Consolas" w:hint="eastAsia"/>
        </w:rPr>
        <w:t>⑥で定義したラジオボタン</w:t>
      </w:r>
      <w:r>
        <w:rPr>
          <w:rFonts w:ascii="Consolas" w:hAnsi="Consolas" w:hint="eastAsia"/>
        </w:rPr>
        <w:t>,</w:t>
      </w:r>
      <w:r>
        <w:rPr>
          <w:rFonts w:ascii="Consolas" w:hAnsi="Consolas" w:hint="eastAsia"/>
        </w:rPr>
        <w:t>テキストフィールド</w:t>
      </w:r>
      <w:r>
        <w:rPr>
          <w:rFonts w:ascii="Consolas" w:hAnsi="Consolas" w:hint="eastAsia"/>
        </w:rPr>
        <w:t>,</w:t>
      </w:r>
      <w:r>
        <w:rPr>
          <w:rFonts w:ascii="Consolas" w:hAnsi="Consolas" w:hint="eastAsia"/>
        </w:rPr>
        <w:t>登録ボタンをパネルに配置</w:t>
      </w:r>
    </w:p>
    <w:p w14:paraId="4D7A0F16"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proofErr w:type="spellStart"/>
      <w:r>
        <w:rPr>
          <w:rFonts w:ascii="Consolas" w:hAnsi="Consolas"/>
        </w:rPr>
        <w:t>JPanel</w:t>
      </w:r>
      <w:proofErr w:type="spellEnd"/>
      <w:r>
        <w:rPr>
          <w:rFonts w:ascii="Consolas" w:hAnsi="Consolas"/>
        </w:rPr>
        <w:t xml:space="preserve"> p1 = new </w:t>
      </w:r>
      <w:proofErr w:type="spellStart"/>
      <w:r>
        <w:rPr>
          <w:rFonts w:ascii="Consolas" w:hAnsi="Consolas"/>
        </w:rPr>
        <w:t>JPanel</w:t>
      </w:r>
      <w:proofErr w:type="spellEnd"/>
      <w:r>
        <w:rPr>
          <w:rFonts w:ascii="Consolas" w:hAnsi="Consolas"/>
        </w:rPr>
        <w:t>();</w:t>
      </w:r>
    </w:p>
    <w:p w14:paraId="5EA1A69E"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p1.add(text); //</w:t>
      </w:r>
      <w:r w:rsidRPr="00240683">
        <w:rPr>
          <w:rFonts w:ascii="Consolas" w:hAnsi="Consolas"/>
        </w:rPr>
        <w:t>テキストフィールドを付け加える</w:t>
      </w:r>
    </w:p>
    <w:p w14:paraId="7A81F441"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p1.add(button1); //</w:t>
      </w:r>
      <w:r w:rsidRPr="00240683">
        <w:rPr>
          <w:rFonts w:ascii="Consolas" w:hAnsi="Consolas"/>
        </w:rPr>
        <w:t>ボタンを付け加える</w:t>
      </w:r>
    </w:p>
    <w:p w14:paraId="6684614A"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p1.add(label1);</w:t>
      </w:r>
    </w:p>
    <w:p w14:paraId="7F954180"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p1.add(</w:t>
      </w:r>
      <w:proofErr w:type="spellStart"/>
      <w:r w:rsidRPr="00240683">
        <w:rPr>
          <w:rFonts w:ascii="Consolas" w:hAnsi="Consolas"/>
        </w:rPr>
        <w:t>shortCutRadio</w:t>
      </w:r>
      <w:proofErr w:type="spellEnd"/>
      <w:r w:rsidRPr="00240683">
        <w:rPr>
          <w:rFonts w:ascii="Consolas" w:hAnsi="Consolas"/>
        </w:rPr>
        <w:t>[0]);</w:t>
      </w:r>
    </w:p>
    <w:p w14:paraId="1BFEC1BD"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p1.add(</w:t>
      </w:r>
      <w:proofErr w:type="spellStart"/>
      <w:r w:rsidRPr="00240683">
        <w:rPr>
          <w:rFonts w:ascii="Consolas" w:hAnsi="Consolas"/>
        </w:rPr>
        <w:t>shortCutRadio</w:t>
      </w:r>
      <w:proofErr w:type="spellEnd"/>
      <w:r w:rsidRPr="00240683">
        <w:rPr>
          <w:rFonts w:ascii="Consolas" w:hAnsi="Consolas"/>
        </w:rPr>
        <w:t>[1]);</w:t>
      </w:r>
    </w:p>
    <w:p w14:paraId="175B3B6A"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p1.add(</w:t>
      </w:r>
      <w:proofErr w:type="spellStart"/>
      <w:r w:rsidRPr="00240683">
        <w:rPr>
          <w:rFonts w:ascii="Consolas" w:hAnsi="Consolas"/>
        </w:rPr>
        <w:t>shortCutRadio</w:t>
      </w:r>
      <w:proofErr w:type="spellEnd"/>
      <w:r w:rsidRPr="00240683">
        <w:rPr>
          <w:rFonts w:ascii="Consolas" w:hAnsi="Consolas"/>
        </w:rPr>
        <w:t>[2]);</w:t>
      </w:r>
    </w:p>
    <w:p w14:paraId="22031D7D" w14:textId="77777777" w:rsidR="00A07AC2" w:rsidRPr="00240683" w:rsidRDefault="00A07AC2" w:rsidP="00A07AC2">
      <w:pPr>
        <w:pBdr>
          <w:top w:val="single" w:sz="12" w:space="1" w:color="auto"/>
          <w:left w:val="single" w:sz="12" w:space="4" w:color="auto"/>
          <w:bottom w:val="single" w:sz="12" w:space="1" w:color="auto"/>
          <w:right w:val="single" w:sz="12" w:space="4" w:color="auto"/>
        </w:pBdr>
        <w:ind w:firstLine="188"/>
        <w:jc w:val="left"/>
        <w:rPr>
          <w:rFonts w:ascii="Consolas" w:hAnsi="Consolas"/>
        </w:rPr>
      </w:pPr>
      <w:r w:rsidRPr="00240683">
        <w:rPr>
          <w:rFonts w:ascii="Consolas" w:hAnsi="Consolas"/>
        </w:rPr>
        <w:tab/>
      </w:r>
      <w:r>
        <w:rPr>
          <w:rFonts w:ascii="Consolas" w:hAnsi="Consolas" w:hint="eastAsia"/>
        </w:rPr>
        <w:t>（省略）</w:t>
      </w:r>
    </w:p>
    <w:p w14:paraId="6C8EFEED"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p1.add(</w:t>
      </w:r>
      <w:proofErr w:type="spellStart"/>
      <w:r w:rsidRPr="00240683">
        <w:rPr>
          <w:rFonts w:ascii="Consolas" w:hAnsi="Consolas"/>
        </w:rPr>
        <w:t>shortCutRadio</w:t>
      </w:r>
      <w:proofErr w:type="spellEnd"/>
      <w:r w:rsidRPr="00240683">
        <w:rPr>
          <w:rFonts w:ascii="Consolas" w:hAnsi="Consolas"/>
        </w:rPr>
        <w:t>[15]);</w:t>
      </w:r>
    </w:p>
    <w:p w14:paraId="44D6C4FB"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p1.add(</w:t>
      </w:r>
      <w:proofErr w:type="spellStart"/>
      <w:r w:rsidRPr="00240683">
        <w:rPr>
          <w:rFonts w:ascii="Consolas" w:hAnsi="Consolas"/>
        </w:rPr>
        <w:t>shortCutRadio</w:t>
      </w:r>
      <w:proofErr w:type="spellEnd"/>
      <w:r w:rsidRPr="00240683">
        <w:rPr>
          <w:rFonts w:ascii="Consolas" w:hAnsi="Consolas"/>
        </w:rPr>
        <w:t>[16]);</w:t>
      </w:r>
    </w:p>
    <w:p w14:paraId="201013C5" w14:textId="77777777" w:rsidR="009204B8" w:rsidRPr="00081F36" w:rsidRDefault="009204B8" w:rsidP="009204B8">
      <w:pPr>
        <w:ind w:firstLineChars="0" w:firstLine="0"/>
        <w:jc w:val="center"/>
        <w:rPr>
          <w:b/>
        </w:rPr>
      </w:pPr>
      <w:r w:rsidRPr="00B63350">
        <w:rPr>
          <w:rFonts w:hint="eastAsia"/>
          <w:b/>
        </w:rPr>
        <w:t>リスト 4.</w:t>
      </w:r>
      <w:r>
        <w:rPr>
          <w:rFonts w:hint="eastAsia"/>
          <w:b/>
        </w:rPr>
        <w:t>2</w:t>
      </w:r>
      <w:r w:rsidRPr="00B63350">
        <w:rPr>
          <w:rFonts w:hint="eastAsia"/>
          <w:b/>
        </w:rPr>
        <w:t>.</w:t>
      </w:r>
      <w:r>
        <w:rPr>
          <w:rFonts w:hint="eastAsia"/>
          <w:b/>
        </w:rPr>
        <w:t>2</w:t>
      </w:r>
      <w:r w:rsidRPr="00B63350">
        <w:rPr>
          <w:rFonts w:hint="eastAsia"/>
          <w:b/>
        </w:rPr>
        <w:t>.</w:t>
      </w:r>
      <w:r>
        <w:rPr>
          <w:b/>
        </w:rPr>
        <w:t>8</w:t>
      </w:r>
      <w:r w:rsidRPr="00B63350">
        <w:rPr>
          <w:rFonts w:hint="eastAsia"/>
          <w:b/>
        </w:rPr>
        <w:t xml:space="preserve">　 </w:t>
      </w:r>
      <w:r>
        <w:rPr>
          <w:b/>
        </w:rPr>
        <w:t>main</w:t>
      </w:r>
      <w:r>
        <w:rPr>
          <w:rFonts w:hint="eastAsia"/>
          <w:b/>
        </w:rPr>
        <w:t>関数-8</w:t>
      </w:r>
    </w:p>
    <w:p w14:paraId="48BBF38D" w14:textId="77777777" w:rsidR="0088726A" w:rsidRPr="009204B8" w:rsidRDefault="0088726A">
      <w:pPr>
        <w:widowControl/>
        <w:spacing w:line="240" w:lineRule="auto"/>
        <w:ind w:firstLineChars="0" w:firstLine="0"/>
        <w:jc w:val="left"/>
        <w:rPr>
          <w:rFonts w:ascii="Consolas" w:hAnsi="Consolas"/>
        </w:rPr>
      </w:pPr>
    </w:p>
    <w:p w14:paraId="048609CE" w14:textId="43EE00BD" w:rsidR="0088726A" w:rsidRDefault="0088726A">
      <w:pPr>
        <w:widowControl/>
        <w:spacing w:line="240" w:lineRule="auto"/>
        <w:ind w:firstLineChars="0" w:firstLine="0"/>
        <w:jc w:val="left"/>
        <w:rPr>
          <w:rFonts w:ascii="Consolas" w:hAnsi="Consolas"/>
        </w:rPr>
      </w:pPr>
      <w:r>
        <w:rPr>
          <w:rFonts w:ascii="Consolas" w:hAnsi="Consolas" w:hint="eastAsia"/>
        </w:rPr>
        <w:t>⑨</w:t>
      </w:r>
      <w:r>
        <w:rPr>
          <w:rFonts w:ascii="Consolas" w:hAnsi="Consolas" w:hint="eastAsia"/>
        </w:rPr>
        <w:t xml:space="preserve"> </w:t>
      </w:r>
      <w:r>
        <w:rPr>
          <w:rFonts w:ascii="Consolas" w:hAnsi="Consolas" w:hint="eastAsia"/>
        </w:rPr>
        <w:t>⑥で定義した使い方ボタンをパネルに配置</w:t>
      </w:r>
    </w:p>
    <w:p w14:paraId="63A0161F"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p1.add(label2);</w:t>
      </w:r>
    </w:p>
    <w:p w14:paraId="0F7DA0EB"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p1.add(button2); //</w:t>
      </w:r>
      <w:r w:rsidRPr="00240683">
        <w:rPr>
          <w:rFonts w:ascii="Consolas" w:hAnsi="Consolas"/>
        </w:rPr>
        <w:t>ボタンを付け加える</w:t>
      </w:r>
    </w:p>
    <w:p w14:paraId="6193224C"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t xml:space="preserve">label = new </w:t>
      </w:r>
      <w:proofErr w:type="spellStart"/>
      <w:r w:rsidRPr="00240683">
        <w:rPr>
          <w:rFonts w:ascii="Consolas" w:hAnsi="Consolas"/>
        </w:rPr>
        <w:t>JLabel</w:t>
      </w:r>
      <w:proofErr w:type="spellEnd"/>
      <w:r w:rsidRPr="00240683">
        <w:rPr>
          <w:rFonts w:ascii="Consolas" w:hAnsi="Consolas"/>
        </w:rPr>
        <w:t>();</w:t>
      </w:r>
    </w:p>
    <w:p w14:paraId="682B1DA1" w14:textId="77777777" w:rsidR="009204B8" w:rsidRPr="00081F36" w:rsidRDefault="009204B8" w:rsidP="009204B8">
      <w:pPr>
        <w:ind w:firstLineChars="0" w:firstLine="0"/>
        <w:jc w:val="center"/>
        <w:rPr>
          <w:b/>
        </w:rPr>
      </w:pPr>
      <w:r w:rsidRPr="00B63350">
        <w:rPr>
          <w:rFonts w:hint="eastAsia"/>
          <w:b/>
        </w:rPr>
        <w:t>リスト 4.</w:t>
      </w:r>
      <w:r>
        <w:rPr>
          <w:rFonts w:hint="eastAsia"/>
          <w:b/>
        </w:rPr>
        <w:t>2</w:t>
      </w:r>
      <w:r w:rsidRPr="00B63350">
        <w:rPr>
          <w:rFonts w:hint="eastAsia"/>
          <w:b/>
        </w:rPr>
        <w:t>.</w:t>
      </w:r>
      <w:r>
        <w:rPr>
          <w:rFonts w:hint="eastAsia"/>
          <w:b/>
        </w:rPr>
        <w:t>2</w:t>
      </w:r>
      <w:r w:rsidRPr="00B63350">
        <w:rPr>
          <w:rFonts w:hint="eastAsia"/>
          <w:b/>
        </w:rPr>
        <w:t>.</w:t>
      </w:r>
      <w:r>
        <w:rPr>
          <w:b/>
        </w:rPr>
        <w:t>9</w:t>
      </w:r>
      <w:r w:rsidRPr="00B63350">
        <w:rPr>
          <w:rFonts w:hint="eastAsia"/>
          <w:b/>
        </w:rPr>
        <w:t xml:space="preserve">　 </w:t>
      </w:r>
      <w:r>
        <w:rPr>
          <w:b/>
        </w:rPr>
        <w:t>main</w:t>
      </w:r>
      <w:r>
        <w:rPr>
          <w:rFonts w:hint="eastAsia"/>
          <w:b/>
        </w:rPr>
        <w:t>関数-9</w:t>
      </w:r>
    </w:p>
    <w:p w14:paraId="55149DEA" w14:textId="77777777" w:rsidR="009204B8" w:rsidRPr="009204B8" w:rsidRDefault="009204B8">
      <w:pPr>
        <w:widowControl/>
        <w:spacing w:line="240" w:lineRule="auto"/>
        <w:ind w:firstLineChars="0" w:firstLine="0"/>
        <w:jc w:val="left"/>
        <w:rPr>
          <w:rFonts w:ascii="Consolas" w:hAnsi="Consolas"/>
        </w:rPr>
      </w:pPr>
    </w:p>
    <w:p w14:paraId="795EF072" w14:textId="4BD8BE98" w:rsidR="00081F36" w:rsidRDefault="00081F36">
      <w:pPr>
        <w:widowControl/>
        <w:spacing w:line="240" w:lineRule="auto"/>
        <w:ind w:firstLineChars="0" w:firstLine="0"/>
        <w:jc w:val="left"/>
        <w:rPr>
          <w:rFonts w:ascii="Consolas" w:hAnsi="Consolas"/>
        </w:rPr>
      </w:pPr>
      <w:r>
        <w:rPr>
          <w:rFonts w:ascii="Consolas" w:hAnsi="Consolas"/>
        </w:rPr>
        <w:br w:type="page"/>
      </w:r>
    </w:p>
    <w:p w14:paraId="612D465D" w14:textId="10092F5C" w:rsidR="0088726A" w:rsidRDefault="0088726A">
      <w:pPr>
        <w:widowControl/>
        <w:spacing w:line="240" w:lineRule="auto"/>
        <w:ind w:firstLineChars="0" w:firstLine="0"/>
        <w:jc w:val="left"/>
        <w:rPr>
          <w:rFonts w:ascii="Consolas" w:hAnsi="Consolas"/>
        </w:rPr>
      </w:pPr>
      <w:r>
        <w:rPr>
          <w:rFonts w:ascii="Consolas" w:hAnsi="Consolas" w:hint="eastAsia"/>
        </w:rPr>
        <w:lastRenderedPageBreak/>
        <w:t>⑩パネル</w:t>
      </w:r>
      <w:r>
        <w:rPr>
          <w:rFonts w:ascii="Consolas" w:hAnsi="Consolas" w:hint="eastAsia"/>
        </w:rPr>
        <w:t>,</w:t>
      </w:r>
      <w:r>
        <w:rPr>
          <w:rFonts w:ascii="Consolas" w:hAnsi="Consolas" w:hint="eastAsia"/>
        </w:rPr>
        <w:t>ラベルを配置する位置の設定</w:t>
      </w:r>
    </w:p>
    <w:p w14:paraId="0E15F277"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 xml:space="preserve">Container </w:t>
      </w:r>
      <w:proofErr w:type="spellStart"/>
      <w:r w:rsidRPr="00240683">
        <w:rPr>
          <w:rFonts w:ascii="Consolas" w:hAnsi="Consolas"/>
        </w:rPr>
        <w:t>contentPane</w:t>
      </w:r>
      <w:proofErr w:type="spellEnd"/>
      <w:r w:rsidRPr="00240683">
        <w:rPr>
          <w:rFonts w:ascii="Consolas" w:hAnsi="Consolas"/>
        </w:rPr>
        <w:t xml:space="preserve"> = </w:t>
      </w:r>
      <w:proofErr w:type="spellStart"/>
      <w:r w:rsidRPr="00240683">
        <w:rPr>
          <w:rFonts w:ascii="Consolas" w:hAnsi="Consolas"/>
        </w:rPr>
        <w:t>getContentPane</w:t>
      </w:r>
      <w:proofErr w:type="spellEnd"/>
      <w:r w:rsidRPr="00240683">
        <w:rPr>
          <w:rFonts w:ascii="Consolas" w:hAnsi="Consolas"/>
        </w:rPr>
        <w:t>();</w:t>
      </w:r>
    </w:p>
    <w:p w14:paraId="7B036631"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contentPane.add</w:t>
      </w:r>
      <w:proofErr w:type="spellEnd"/>
      <w:r w:rsidRPr="00240683">
        <w:rPr>
          <w:rFonts w:ascii="Consolas" w:hAnsi="Consolas"/>
        </w:rPr>
        <w:t xml:space="preserve">(p, </w:t>
      </w:r>
      <w:proofErr w:type="spellStart"/>
      <w:r w:rsidRPr="00240683">
        <w:rPr>
          <w:rFonts w:ascii="Consolas" w:hAnsi="Consolas"/>
        </w:rPr>
        <w:t>BorderLayout.PAGE_START</w:t>
      </w:r>
      <w:proofErr w:type="spellEnd"/>
      <w:r w:rsidRPr="00240683">
        <w:rPr>
          <w:rFonts w:ascii="Consolas" w:hAnsi="Consolas"/>
        </w:rPr>
        <w:t>);</w:t>
      </w:r>
    </w:p>
    <w:p w14:paraId="4C745106"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contentPane.add</w:t>
      </w:r>
      <w:proofErr w:type="spellEnd"/>
      <w:r w:rsidRPr="00240683">
        <w:rPr>
          <w:rFonts w:ascii="Consolas" w:hAnsi="Consolas"/>
        </w:rPr>
        <w:t xml:space="preserve">(p1, </w:t>
      </w:r>
      <w:proofErr w:type="spellStart"/>
      <w:r w:rsidRPr="00240683">
        <w:rPr>
          <w:rFonts w:ascii="Consolas" w:hAnsi="Consolas"/>
        </w:rPr>
        <w:t>BorderLayout.CENTER</w:t>
      </w:r>
      <w:proofErr w:type="spellEnd"/>
      <w:r w:rsidRPr="00240683">
        <w:rPr>
          <w:rFonts w:ascii="Consolas" w:hAnsi="Consolas"/>
        </w:rPr>
        <w:t>);</w:t>
      </w:r>
    </w:p>
    <w:p w14:paraId="25552A53" w14:textId="77777777" w:rsidR="00A07AC2" w:rsidRPr="00240683" w:rsidRDefault="00A07AC2" w:rsidP="00A07AC2">
      <w:pPr>
        <w:pBdr>
          <w:top w:val="single" w:sz="12" w:space="1" w:color="auto"/>
          <w:left w:val="single" w:sz="12" w:space="4" w:color="auto"/>
          <w:bottom w:val="single" w:sz="12" w:space="1" w:color="auto"/>
          <w:right w:val="single" w:sz="12" w:space="4" w:color="auto"/>
        </w:pBdr>
        <w:spacing w:line="240" w:lineRule="auto"/>
        <w:ind w:firstLine="188"/>
        <w:jc w:val="left"/>
        <w:rPr>
          <w:rFonts w:ascii="Consolas" w:hAnsi="Consolas"/>
        </w:rPr>
      </w:pPr>
      <w:r w:rsidRPr="00240683">
        <w:rPr>
          <w:rFonts w:ascii="Consolas" w:hAnsi="Consolas"/>
        </w:rPr>
        <w:tab/>
      </w:r>
      <w:proofErr w:type="spellStart"/>
      <w:r w:rsidRPr="00240683">
        <w:rPr>
          <w:rFonts w:ascii="Consolas" w:hAnsi="Consolas"/>
        </w:rPr>
        <w:t>contentPane.add</w:t>
      </w:r>
      <w:proofErr w:type="spellEnd"/>
      <w:r w:rsidRPr="00240683">
        <w:rPr>
          <w:rFonts w:ascii="Consolas" w:hAnsi="Consolas"/>
        </w:rPr>
        <w:t xml:space="preserve">(label, </w:t>
      </w:r>
      <w:proofErr w:type="spellStart"/>
      <w:r w:rsidRPr="00240683">
        <w:rPr>
          <w:rFonts w:ascii="Consolas" w:hAnsi="Consolas"/>
        </w:rPr>
        <w:t>BorderLayout.SOUTH</w:t>
      </w:r>
      <w:proofErr w:type="spellEnd"/>
      <w:r w:rsidRPr="00240683">
        <w:rPr>
          <w:rFonts w:ascii="Consolas" w:hAnsi="Consolas"/>
        </w:rPr>
        <w:t>);</w:t>
      </w:r>
    </w:p>
    <w:p w14:paraId="0AB773A2" w14:textId="77777777" w:rsidR="009204B8" w:rsidRPr="00081F36" w:rsidRDefault="009204B8" w:rsidP="009204B8">
      <w:pPr>
        <w:ind w:firstLineChars="0" w:firstLine="0"/>
        <w:jc w:val="center"/>
        <w:rPr>
          <w:b/>
        </w:rPr>
      </w:pPr>
      <w:r w:rsidRPr="00B63350">
        <w:rPr>
          <w:rFonts w:hint="eastAsia"/>
          <w:b/>
        </w:rPr>
        <w:t>リスト 4.</w:t>
      </w:r>
      <w:r>
        <w:rPr>
          <w:rFonts w:hint="eastAsia"/>
          <w:b/>
        </w:rPr>
        <w:t>2</w:t>
      </w:r>
      <w:r w:rsidRPr="00B63350">
        <w:rPr>
          <w:rFonts w:hint="eastAsia"/>
          <w:b/>
        </w:rPr>
        <w:t>.</w:t>
      </w:r>
      <w:r>
        <w:rPr>
          <w:rFonts w:hint="eastAsia"/>
          <w:b/>
        </w:rPr>
        <w:t>2</w:t>
      </w:r>
      <w:r w:rsidRPr="00B63350">
        <w:rPr>
          <w:rFonts w:hint="eastAsia"/>
          <w:b/>
        </w:rPr>
        <w:t>.</w:t>
      </w:r>
      <w:r>
        <w:rPr>
          <w:b/>
        </w:rPr>
        <w:t>10</w:t>
      </w:r>
      <w:r w:rsidRPr="00B63350">
        <w:rPr>
          <w:rFonts w:hint="eastAsia"/>
          <w:b/>
        </w:rPr>
        <w:t xml:space="preserve">　 </w:t>
      </w:r>
      <w:r>
        <w:rPr>
          <w:rFonts w:hint="eastAsia"/>
          <w:b/>
        </w:rPr>
        <w:t>JavaアプリケーションU</w:t>
      </w:r>
      <w:r>
        <w:rPr>
          <w:b/>
        </w:rPr>
        <w:t>I</w:t>
      </w:r>
      <w:r>
        <w:rPr>
          <w:rFonts w:hint="eastAsia"/>
          <w:b/>
        </w:rPr>
        <w:t>のプログラム-1</w:t>
      </w:r>
      <w:r>
        <w:rPr>
          <w:b/>
        </w:rPr>
        <w:t>0</w:t>
      </w:r>
    </w:p>
    <w:p w14:paraId="6B41B45F" w14:textId="77777777" w:rsidR="00A07AC2" w:rsidRPr="009204B8" w:rsidRDefault="00A07AC2">
      <w:pPr>
        <w:widowControl/>
        <w:spacing w:line="240" w:lineRule="auto"/>
        <w:ind w:firstLineChars="0" w:firstLine="0"/>
        <w:jc w:val="left"/>
        <w:rPr>
          <w:rFonts w:ascii="Consolas" w:hAnsi="Consolas"/>
        </w:rPr>
      </w:pPr>
    </w:p>
    <w:p w14:paraId="4EEBDD81" w14:textId="4394F9B4" w:rsidR="00EA22BD" w:rsidRDefault="00875A18">
      <w:pPr>
        <w:widowControl/>
        <w:spacing w:line="240" w:lineRule="auto"/>
        <w:ind w:firstLineChars="0" w:firstLine="0"/>
        <w:jc w:val="left"/>
      </w:pPr>
      <w:r>
        <w:br w:type="page"/>
      </w:r>
    </w:p>
    <w:p w14:paraId="2F3E8869" w14:textId="225E59B7" w:rsidR="00B87CA5" w:rsidRDefault="00EA22BD" w:rsidP="00EA22BD">
      <w:pPr>
        <w:pStyle w:val="2"/>
      </w:pPr>
      <w:bookmarkStart w:id="45" w:name="_Toc97034650"/>
      <w:r>
        <w:rPr>
          <w:rFonts w:hint="eastAsia"/>
        </w:rPr>
        <w:lastRenderedPageBreak/>
        <w:t>実装機能</w:t>
      </w:r>
      <w:bookmarkEnd w:id="45"/>
    </w:p>
    <w:p w14:paraId="5225123C" w14:textId="383225D0" w:rsidR="00CA124A" w:rsidRPr="00CA124A" w:rsidRDefault="00CA124A" w:rsidP="00CA124A">
      <w:pPr>
        <w:ind w:firstLine="188"/>
        <w:rPr>
          <w:rFonts w:eastAsiaTheme="minorHAnsi"/>
        </w:rPr>
      </w:pPr>
      <w:r w:rsidRPr="00CA124A">
        <w:rPr>
          <w:rFonts w:eastAsiaTheme="minorHAnsi" w:hint="eastAsia"/>
        </w:rPr>
        <w:t>実装した機能の内容は以下のとおりである.</w:t>
      </w:r>
    </w:p>
    <w:p w14:paraId="2F6E61EC" w14:textId="2DF14AE7" w:rsidR="00CA124A" w:rsidRDefault="00CA124A" w:rsidP="00CA124A">
      <w:pPr>
        <w:ind w:firstLine="188"/>
      </w:pPr>
      <w:r>
        <w:rPr>
          <w:rFonts w:hint="eastAsia"/>
        </w:rPr>
        <w:t>①ショートカットキー登録機能</w:t>
      </w:r>
    </w:p>
    <w:p w14:paraId="38AF607E" w14:textId="53EB3889" w:rsidR="00CA124A" w:rsidRDefault="00D80785" w:rsidP="00CA124A">
      <w:pPr>
        <w:ind w:firstLine="188"/>
      </w:pPr>
      <w:r>
        <w:rPr>
          <w:noProof/>
        </w:rPr>
        <mc:AlternateContent>
          <mc:Choice Requires="wps">
            <w:drawing>
              <wp:anchor distT="0" distB="0" distL="114300" distR="114300" simplePos="0" relativeHeight="251826176" behindDoc="0" locked="0" layoutInCell="1" allowOverlap="1" wp14:anchorId="01E4C740" wp14:editId="0CAC7EF5">
                <wp:simplePos x="0" y="0"/>
                <wp:positionH relativeFrom="column">
                  <wp:posOffset>860425</wp:posOffset>
                </wp:positionH>
                <wp:positionV relativeFrom="paragraph">
                  <wp:posOffset>2591435</wp:posOffset>
                </wp:positionV>
                <wp:extent cx="3656330" cy="635"/>
                <wp:effectExtent l="0" t="0" r="0" b="0"/>
                <wp:wrapTopAndBottom/>
                <wp:docPr id="155" name="テキスト ボックス 155"/>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wps:spPr>
                      <wps:txbx>
                        <w:txbxContent>
                          <w:p w14:paraId="682E2786" w14:textId="4C69BB53" w:rsidR="00D25234" w:rsidRPr="000975D9" w:rsidRDefault="00D25234" w:rsidP="00D80785">
                            <w:pPr>
                              <w:pStyle w:val="a9"/>
                              <w:ind w:firstLine="184"/>
                              <w:rPr>
                                <w:noProof/>
                              </w:rPr>
                            </w:pPr>
                            <w:r>
                              <w:t xml:space="preserve">図 </w:t>
                            </w:r>
                            <w:fldSimple w:instr=" STYLEREF 1 \s ">
                              <w:r>
                                <w:rPr>
                                  <w:noProof/>
                                </w:rPr>
                                <w:t>4</w:t>
                              </w:r>
                            </w:fldSimple>
                            <w:r>
                              <w:t>.3.1</w:t>
                            </w:r>
                            <w:r w:rsidRPr="00971767">
                              <w:rPr>
                                <w:rFonts w:hint="eastAsia"/>
                              </w:rPr>
                              <w:t xml:space="preserve">　</w:t>
                            </w:r>
                            <w:r w:rsidRPr="00971767">
                              <w:t>ShortCut1,2,3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4C740" id="テキスト ボックス 155" o:spid="_x0000_s1063" type="#_x0000_t202" style="position:absolute;left:0;text-align:left;margin-left:67.75pt;margin-top:204.05pt;width:287.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" stroked="f">
                <v:textbox style="mso-fit-shape-to-text:t" inset="0,0,0,0">
                  <w:txbxContent>
                    <w:p w14:paraId="682E2786" w14:textId="4C69BB53" w:rsidR="00D25234" w:rsidRPr="000975D9" w:rsidRDefault="00D25234" w:rsidP="00D80785">
                      <w:pPr>
                        <w:pStyle w:val="a9"/>
                        <w:ind w:firstLine="184"/>
                        <w:rPr>
                          <w:noProof/>
                        </w:rPr>
                      </w:pPr>
                      <w:r>
                        <w:t xml:space="preserve">図 </w:t>
                      </w:r>
                      <w:fldSimple w:instr=" STYLEREF 1 \s ">
                        <w:r>
                          <w:rPr>
                            <w:noProof/>
                          </w:rPr>
                          <w:t>4</w:t>
                        </w:r>
                      </w:fldSimple>
                      <w:r>
                        <w:t>.3.1</w:t>
                      </w:r>
                      <w:r w:rsidRPr="00971767">
                        <w:rPr>
                          <w:rFonts w:hint="eastAsia"/>
                        </w:rPr>
                        <w:t xml:space="preserve">　</w:t>
                      </w:r>
                      <w:r w:rsidRPr="00971767">
                        <w:t>ShortCut1,2,3</w:t>
                      </w:r>
                    </w:p>
                  </w:txbxContent>
                </v:textbox>
                <w10:wrap type="topAndBottom"/>
              </v:shape>
            </w:pict>
          </mc:Fallback>
        </mc:AlternateContent>
      </w:r>
      <w:r>
        <w:rPr>
          <w:rFonts w:hint="eastAsia"/>
          <w:noProof/>
        </w:rPr>
        <mc:AlternateContent>
          <mc:Choice Requires="wpg">
            <w:drawing>
              <wp:anchor distT="0" distB="0" distL="114300" distR="114300" simplePos="0" relativeHeight="251742208" behindDoc="0" locked="0" layoutInCell="1" allowOverlap="1" wp14:anchorId="60550870" wp14:editId="508F41CA">
                <wp:simplePos x="0" y="0"/>
                <wp:positionH relativeFrom="column">
                  <wp:posOffset>860425</wp:posOffset>
                </wp:positionH>
                <wp:positionV relativeFrom="paragraph">
                  <wp:posOffset>337185</wp:posOffset>
                </wp:positionV>
                <wp:extent cx="3656330" cy="2197100"/>
                <wp:effectExtent l="0" t="0" r="1270" b="0"/>
                <wp:wrapTopAndBottom/>
                <wp:docPr id="153" name="グループ化 153"/>
                <wp:cNvGraphicFramePr/>
                <a:graphic xmlns:a="http://schemas.openxmlformats.org/drawingml/2006/main">
                  <a:graphicData uri="http://schemas.microsoft.com/office/word/2010/wordprocessingGroup">
                    <wpg:wgp>
                      <wpg:cNvGrpSpPr/>
                      <wpg:grpSpPr>
                        <a:xfrm>
                          <a:off x="0" y="0"/>
                          <a:ext cx="3656330" cy="2197100"/>
                          <a:chOff x="0" y="0"/>
                          <a:chExt cx="3656330" cy="2197100"/>
                        </a:xfrm>
                      </wpg:grpSpPr>
                      <pic:pic xmlns:pic="http://schemas.openxmlformats.org/drawingml/2006/picture">
                        <pic:nvPicPr>
                          <pic:cNvPr id="113" name="図 11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6330" cy="2197100"/>
                          </a:xfrm>
                          <a:prstGeom prst="rect">
                            <a:avLst/>
                          </a:prstGeom>
                        </pic:spPr>
                      </pic:pic>
                      <wps:wsp>
                        <wps:cNvPr id="111" name="正方形/長方形 111"/>
                        <wps:cNvSpPr/>
                        <wps:spPr>
                          <a:xfrm>
                            <a:off x="477520" y="274320"/>
                            <a:ext cx="1580515"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正方形/長方形 112"/>
                        <wps:cNvSpPr/>
                        <wps:spPr>
                          <a:xfrm>
                            <a:off x="2296160" y="457200"/>
                            <a:ext cx="404038" cy="1984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1C9CB8" id="グループ化 153" o:spid="_x0000_s1026" style="position:absolute;left:0;text-align:left;margin-left:67.75pt;margin-top:26.55pt;width:287.9pt;height:173pt;z-index:251742208" coordsize="36563,219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">
                <v:shape id="図 113" o:spid="_x0000_s1027" type="#_x0000_t75" style="position:absolute;width:36563;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">
                  <v:imagedata r:id="rId86" o:title=""/>
                  <v:path arrowok="t"/>
                </v:shape>
                <v:rect id="正方形/長方形 111" o:spid="_x0000_s1028" style="position:absolute;left:4775;top:2743;width:15805;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" filled="f" strokecolor="red" strokeweight="1pt"/>
                <v:rect id="正方形/長方形 112" o:spid="_x0000_s1029" style="position:absolute;left:22961;top:4572;width:4040;height:1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" filled="f" strokecolor="red" strokeweight="1pt"/>
                <w10:wrap type="topAndBottom"/>
              </v:group>
            </w:pict>
          </mc:Fallback>
        </mc:AlternateContent>
      </w:r>
      <w:r w:rsidR="00CA124A">
        <w:rPr>
          <w:rFonts w:hint="eastAsia"/>
        </w:rPr>
        <w:t>・</w:t>
      </w:r>
      <w:r w:rsidR="00CA124A">
        <w:t>1回押し,2回押し,3回押しのそれぞれに別々のショートカットキーが登録できる.</w:t>
      </w:r>
    </w:p>
    <w:p w14:paraId="78C17552" w14:textId="77777777" w:rsidR="00887ED6" w:rsidRPr="00E4238D" w:rsidRDefault="00887ED6" w:rsidP="00CA124A">
      <w:pPr>
        <w:ind w:firstLine="188"/>
      </w:pPr>
    </w:p>
    <w:p w14:paraId="3B159FBC" w14:textId="4EC3EB88" w:rsidR="00CA124A" w:rsidRDefault="00D80785" w:rsidP="00CA124A">
      <w:pPr>
        <w:ind w:firstLine="188"/>
      </w:pPr>
      <w:r>
        <w:rPr>
          <w:noProof/>
        </w:rPr>
        <mc:AlternateContent>
          <mc:Choice Requires="wps">
            <w:drawing>
              <wp:anchor distT="0" distB="0" distL="114300" distR="114300" simplePos="0" relativeHeight="251828224" behindDoc="0" locked="0" layoutInCell="1" allowOverlap="1" wp14:anchorId="4D2FAF4D" wp14:editId="22DBB27C">
                <wp:simplePos x="0" y="0"/>
                <wp:positionH relativeFrom="column">
                  <wp:posOffset>870585</wp:posOffset>
                </wp:positionH>
                <wp:positionV relativeFrom="paragraph">
                  <wp:posOffset>2589530</wp:posOffset>
                </wp:positionV>
                <wp:extent cx="3656330" cy="635"/>
                <wp:effectExtent l="0" t="0" r="0" b="0"/>
                <wp:wrapTopAndBottom/>
                <wp:docPr id="156" name="テキスト ボックス 156"/>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wps:spPr>
                      <wps:txbx>
                        <w:txbxContent>
                          <w:p w14:paraId="6FD999D7" w14:textId="4AC0921D" w:rsidR="00D25234" w:rsidRPr="00661161" w:rsidRDefault="00D25234" w:rsidP="00D80785">
                            <w:pPr>
                              <w:pStyle w:val="a9"/>
                              <w:ind w:firstLine="184"/>
                              <w:rPr>
                                <w:noProof/>
                              </w:rPr>
                            </w:pPr>
                            <w:r>
                              <w:t xml:space="preserve">図 </w:t>
                            </w:r>
                            <w:fldSimple w:instr=" STYLEREF 1 \s ">
                              <w:r>
                                <w:rPr>
                                  <w:noProof/>
                                </w:rPr>
                                <w:t>4</w:t>
                              </w:r>
                            </w:fldSimple>
                            <w:r>
                              <w:t>.3.2</w:t>
                            </w:r>
                            <w:r w:rsidRPr="00487330">
                              <w:rPr>
                                <w:rFonts w:hint="eastAsia"/>
                              </w:rPr>
                              <w:t xml:space="preserve">　ショートカットキー一覧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FAF4D" id="テキスト ボックス 156" o:spid="_x0000_s1064" type="#_x0000_t202" style="position:absolute;left:0;text-align:left;margin-left:68.55pt;margin-top:203.9pt;width:287.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" stroked="f">
                <v:textbox style="mso-fit-shape-to-text:t" inset="0,0,0,0">
                  <w:txbxContent>
                    <w:p w14:paraId="6FD999D7" w14:textId="4AC0921D" w:rsidR="00D25234" w:rsidRPr="00661161" w:rsidRDefault="00D25234" w:rsidP="00D80785">
                      <w:pPr>
                        <w:pStyle w:val="a9"/>
                        <w:ind w:firstLine="184"/>
                        <w:rPr>
                          <w:noProof/>
                        </w:rPr>
                      </w:pPr>
                      <w:r>
                        <w:t xml:space="preserve">図 </w:t>
                      </w:r>
                      <w:fldSimple w:instr=" STYLEREF 1 \s ">
                        <w:r>
                          <w:rPr>
                            <w:noProof/>
                          </w:rPr>
                          <w:t>4</w:t>
                        </w:r>
                      </w:fldSimple>
                      <w:r>
                        <w:t>.3.2</w:t>
                      </w:r>
                      <w:r w:rsidRPr="00487330">
                        <w:rPr>
                          <w:rFonts w:hint="eastAsia"/>
                        </w:rPr>
                        <w:t xml:space="preserve">　ショートカットキー一覧</w:t>
                      </w:r>
                    </w:p>
                  </w:txbxContent>
                </v:textbox>
                <w10:wrap type="topAndBottom"/>
              </v:shape>
            </w:pict>
          </mc:Fallback>
        </mc:AlternateContent>
      </w:r>
      <w:r>
        <w:rPr>
          <w:rFonts w:hint="eastAsia"/>
          <w:noProof/>
        </w:rPr>
        <mc:AlternateContent>
          <mc:Choice Requires="wpg">
            <w:drawing>
              <wp:anchor distT="0" distB="0" distL="114300" distR="114300" simplePos="0" relativeHeight="251746304" behindDoc="0" locked="0" layoutInCell="1" allowOverlap="1" wp14:anchorId="68C6F0D6" wp14:editId="615AF931">
                <wp:simplePos x="0" y="0"/>
                <wp:positionH relativeFrom="column">
                  <wp:posOffset>870585</wp:posOffset>
                </wp:positionH>
                <wp:positionV relativeFrom="paragraph">
                  <wp:posOffset>335280</wp:posOffset>
                </wp:positionV>
                <wp:extent cx="3656330" cy="2197100"/>
                <wp:effectExtent l="0" t="0" r="1270" b="0"/>
                <wp:wrapTopAndBottom/>
                <wp:docPr id="154" name="グループ化 154"/>
                <wp:cNvGraphicFramePr/>
                <a:graphic xmlns:a="http://schemas.openxmlformats.org/drawingml/2006/main">
                  <a:graphicData uri="http://schemas.microsoft.com/office/word/2010/wordprocessingGroup">
                    <wpg:wgp>
                      <wpg:cNvGrpSpPr/>
                      <wpg:grpSpPr>
                        <a:xfrm>
                          <a:off x="0" y="0"/>
                          <a:ext cx="3656330" cy="2197100"/>
                          <a:chOff x="0" y="0"/>
                          <a:chExt cx="3656330" cy="2197100"/>
                        </a:xfrm>
                      </wpg:grpSpPr>
                      <pic:pic xmlns:pic="http://schemas.openxmlformats.org/drawingml/2006/picture">
                        <pic:nvPicPr>
                          <pic:cNvPr id="110" name="図 11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56330" cy="2197100"/>
                          </a:xfrm>
                          <a:prstGeom prst="rect">
                            <a:avLst/>
                          </a:prstGeom>
                        </pic:spPr>
                      </pic:pic>
                      <wps:wsp>
                        <wps:cNvPr id="114" name="正方形/長方形 114"/>
                        <wps:cNvSpPr/>
                        <wps:spPr>
                          <a:xfrm>
                            <a:off x="132080" y="721360"/>
                            <a:ext cx="3374065"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F2E213" id="グループ化 154" o:spid="_x0000_s1026" style="position:absolute;left:0;text-align:left;margin-left:68.55pt;margin-top:26.4pt;width:287.9pt;height:173pt;z-index:251746304" coordsize="36563,2197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">
                <v:shape id="図 110" o:spid="_x0000_s1027" type="#_x0000_t75" style="position:absolute;width:36563;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">
                  <v:imagedata r:id="rId86" o:title=""/>
                  <v:path arrowok="t"/>
                </v:shape>
                <v:rect id="正方形/長方形 114" o:spid="_x0000_s1028" style="position:absolute;left:1320;top:7213;width:33741;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" filled="f" strokecolor="red" strokeweight="1pt"/>
                <w10:wrap type="topAndBottom"/>
              </v:group>
            </w:pict>
          </mc:Fallback>
        </mc:AlternateContent>
      </w:r>
      <w:r w:rsidR="00CA124A">
        <w:rPr>
          <w:rFonts w:hint="eastAsia"/>
        </w:rPr>
        <w:t>・あらかじめ用意された</w:t>
      </w:r>
      <w:r w:rsidR="00CA124A">
        <w:t>,2つのキーを用いるショートカットキーを選択して登録する.</w:t>
      </w:r>
    </w:p>
    <w:p w14:paraId="5F1A17AB" w14:textId="143B852C" w:rsidR="00CA124A" w:rsidRDefault="00CA124A" w:rsidP="00CA124A">
      <w:pPr>
        <w:ind w:firstLine="188"/>
      </w:pPr>
    </w:p>
    <w:p w14:paraId="53CA64A2" w14:textId="4745D817" w:rsidR="00CA124A" w:rsidRDefault="00CA124A" w:rsidP="00D80785">
      <w:pPr>
        <w:ind w:firstLineChars="0" w:firstLine="0"/>
      </w:pPr>
    </w:p>
    <w:p w14:paraId="479DC098" w14:textId="7EF95FE2" w:rsidR="00CA124A" w:rsidRDefault="00D80785" w:rsidP="00CA124A">
      <w:pPr>
        <w:ind w:firstLine="188"/>
      </w:pPr>
      <w:r>
        <w:rPr>
          <w:noProof/>
        </w:rPr>
        <w:lastRenderedPageBreak/>
        <mc:AlternateContent>
          <mc:Choice Requires="wps">
            <w:drawing>
              <wp:anchor distT="0" distB="0" distL="114300" distR="114300" simplePos="0" relativeHeight="251830272" behindDoc="0" locked="0" layoutInCell="1" allowOverlap="1" wp14:anchorId="3FE058C3" wp14:editId="7A16A4D7">
                <wp:simplePos x="0" y="0"/>
                <wp:positionH relativeFrom="column">
                  <wp:posOffset>1052195</wp:posOffset>
                </wp:positionH>
                <wp:positionV relativeFrom="paragraph">
                  <wp:posOffset>2188845</wp:posOffset>
                </wp:positionV>
                <wp:extent cx="3295650" cy="635"/>
                <wp:effectExtent l="0" t="0" r="0" b="0"/>
                <wp:wrapTopAndBottom/>
                <wp:docPr id="157" name="テキスト ボックス 157"/>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102E285B" w14:textId="48334703" w:rsidR="00D25234" w:rsidRPr="00C74E50" w:rsidRDefault="00D25234" w:rsidP="00D80785">
                            <w:pPr>
                              <w:pStyle w:val="a9"/>
                              <w:ind w:firstLine="184"/>
                              <w:rPr>
                                <w:noProof/>
                              </w:rPr>
                            </w:pPr>
                            <w:r>
                              <w:t xml:space="preserve">図 </w:t>
                            </w:r>
                            <w:fldSimple w:instr=" STYLEREF 1 \s ">
                              <w:r>
                                <w:rPr>
                                  <w:noProof/>
                                </w:rPr>
                                <w:t>4</w:t>
                              </w:r>
                            </w:fldSimple>
                            <w:r>
                              <w:t>.3.3</w:t>
                            </w:r>
                            <w:r w:rsidRPr="00186707">
                              <w:rPr>
                                <w:rFonts w:hint="eastAsia"/>
                              </w:rPr>
                              <w:t xml:space="preserve">　エラー表示①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058C3" id="テキスト ボックス 157" o:spid="_x0000_s1065" type="#_x0000_t202" style="position:absolute;left:0;text-align:left;margin-left:82.85pt;margin-top:172.35pt;width:259.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" stroked="f">
                <v:textbox style="mso-fit-shape-to-text:t" inset="0,0,0,0">
                  <w:txbxContent>
                    <w:p w14:paraId="102E285B" w14:textId="48334703" w:rsidR="00D25234" w:rsidRPr="00C74E50" w:rsidRDefault="00D25234" w:rsidP="00D80785">
                      <w:pPr>
                        <w:pStyle w:val="a9"/>
                        <w:ind w:firstLine="184"/>
                        <w:rPr>
                          <w:noProof/>
                        </w:rPr>
                      </w:pPr>
                      <w:r>
                        <w:t xml:space="preserve">図 </w:t>
                      </w:r>
                      <w:fldSimple w:instr=" STYLEREF 1 \s ">
                        <w:r>
                          <w:rPr>
                            <w:noProof/>
                          </w:rPr>
                          <w:t>4</w:t>
                        </w:r>
                      </w:fldSimple>
                      <w:r>
                        <w:t>.3.3</w:t>
                      </w:r>
                      <w:r w:rsidRPr="00186707">
                        <w:rPr>
                          <w:rFonts w:hint="eastAsia"/>
                        </w:rPr>
                        <w:t xml:space="preserve">　エラー表示①</w:t>
                      </w:r>
                    </w:p>
                  </w:txbxContent>
                </v:textbox>
                <w10:wrap type="topAndBottom"/>
              </v:shape>
            </w:pict>
          </mc:Fallback>
        </mc:AlternateContent>
      </w:r>
      <w:r w:rsidR="00CA124A">
        <w:rPr>
          <w:noProof/>
        </w:rPr>
        <w:drawing>
          <wp:anchor distT="0" distB="0" distL="114300" distR="114300" simplePos="0" relativeHeight="251747328" behindDoc="0" locked="0" layoutInCell="1" allowOverlap="1" wp14:anchorId="2D45A937" wp14:editId="51BEB65A">
            <wp:simplePos x="0" y="0"/>
            <wp:positionH relativeFrom="margin">
              <wp:align>center</wp:align>
            </wp:positionH>
            <wp:positionV relativeFrom="paragraph">
              <wp:posOffset>646253</wp:posOffset>
            </wp:positionV>
            <wp:extent cx="3296110" cy="1486107"/>
            <wp:effectExtent l="0" t="0" r="0" b="0"/>
            <wp:wrapTopAndBottom/>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I2.PNG"/>
                    <pic:cNvPicPr/>
                  </pic:nvPicPr>
                  <pic:blipFill>
                    <a:blip r:embed="rId87">
                      <a:extLst>
                        <a:ext uri="{28A0092B-C50C-407E-A947-70E740481C1C}">
                          <a14:useLocalDpi xmlns:a14="http://schemas.microsoft.com/office/drawing/2010/main" val="0"/>
                        </a:ext>
                      </a:extLst>
                    </a:blip>
                    <a:stretch>
                      <a:fillRect/>
                    </a:stretch>
                  </pic:blipFill>
                  <pic:spPr>
                    <a:xfrm>
                      <a:off x="0" y="0"/>
                      <a:ext cx="3296110" cy="1486107"/>
                    </a:xfrm>
                    <a:prstGeom prst="rect">
                      <a:avLst/>
                    </a:prstGeom>
                  </pic:spPr>
                </pic:pic>
              </a:graphicData>
            </a:graphic>
          </wp:anchor>
        </w:drawing>
      </w:r>
      <w:r w:rsidR="00CA124A">
        <w:rPr>
          <w:rFonts w:hint="eastAsia"/>
        </w:rPr>
        <w:t>・ショートカットキーの登録か</w:t>
      </w:r>
      <w:r w:rsidR="00CA124A">
        <w:t xml:space="preserve">,テキストの登録かを選択せずに登録ボタンを押した場合,エラーを表示する. </w:t>
      </w:r>
    </w:p>
    <w:p w14:paraId="1CDA8B71" w14:textId="77777777" w:rsidR="00887ED6" w:rsidRDefault="00887ED6" w:rsidP="00CA124A">
      <w:pPr>
        <w:ind w:firstLine="188"/>
      </w:pPr>
    </w:p>
    <w:p w14:paraId="2A99D2F2" w14:textId="5691466A" w:rsidR="00CA124A" w:rsidRDefault="00D80785" w:rsidP="00CA124A">
      <w:pPr>
        <w:ind w:firstLine="188"/>
      </w:pPr>
      <w:r>
        <w:rPr>
          <w:noProof/>
        </w:rPr>
        <mc:AlternateContent>
          <mc:Choice Requires="wps">
            <w:drawing>
              <wp:anchor distT="0" distB="0" distL="114300" distR="114300" simplePos="0" relativeHeight="251832320" behindDoc="0" locked="0" layoutInCell="1" allowOverlap="1" wp14:anchorId="1CE69EBB" wp14:editId="1C668A6A">
                <wp:simplePos x="0" y="0"/>
                <wp:positionH relativeFrom="column">
                  <wp:posOffset>709295</wp:posOffset>
                </wp:positionH>
                <wp:positionV relativeFrom="paragraph">
                  <wp:posOffset>2303780</wp:posOffset>
                </wp:positionV>
                <wp:extent cx="3971925" cy="635"/>
                <wp:effectExtent l="0" t="0" r="0" b="0"/>
                <wp:wrapTopAndBottom/>
                <wp:docPr id="158" name="テキスト ボックス 158"/>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04EE462B" w14:textId="6F0BBF56" w:rsidR="00D25234" w:rsidRPr="009F2CF8" w:rsidRDefault="00D25234" w:rsidP="00D80785">
                            <w:pPr>
                              <w:pStyle w:val="a9"/>
                              <w:ind w:firstLine="184"/>
                              <w:rPr>
                                <w:noProof/>
                              </w:rPr>
                            </w:pPr>
                            <w:r>
                              <w:t xml:space="preserve">図 </w:t>
                            </w:r>
                            <w:fldSimple w:instr=" STYLEREF 1 \s ">
                              <w:r>
                                <w:rPr>
                                  <w:noProof/>
                                </w:rPr>
                                <w:t>4</w:t>
                              </w:r>
                            </w:fldSimple>
                            <w:r>
                              <w:t>.3.4</w:t>
                            </w:r>
                            <w:r w:rsidRPr="00811BAF">
                              <w:rPr>
                                <w:rFonts w:hint="eastAsia"/>
                              </w:rPr>
                              <w:t xml:space="preserve">　エラー表示②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69EBB" id="テキスト ボックス 158" o:spid="_x0000_s1066" type="#_x0000_t202" style="position:absolute;left:0;text-align:left;margin-left:55.85pt;margin-top:181.4pt;width:312.7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" stroked="f">
                <v:textbox style="mso-fit-shape-to-text:t" inset="0,0,0,0">
                  <w:txbxContent>
                    <w:p w14:paraId="04EE462B" w14:textId="6F0BBF56" w:rsidR="00D25234" w:rsidRPr="009F2CF8" w:rsidRDefault="00D25234" w:rsidP="00D80785">
                      <w:pPr>
                        <w:pStyle w:val="a9"/>
                        <w:ind w:firstLine="184"/>
                        <w:rPr>
                          <w:noProof/>
                        </w:rPr>
                      </w:pPr>
                      <w:r>
                        <w:t xml:space="preserve">図 </w:t>
                      </w:r>
                      <w:fldSimple w:instr=" STYLEREF 1 \s ">
                        <w:r>
                          <w:rPr>
                            <w:noProof/>
                          </w:rPr>
                          <w:t>4</w:t>
                        </w:r>
                      </w:fldSimple>
                      <w:r>
                        <w:t>.3.4</w:t>
                      </w:r>
                      <w:r w:rsidRPr="00811BAF">
                        <w:rPr>
                          <w:rFonts w:hint="eastAsia"/>
                        </w:rPr>
                        <w:t xml:space="preserve">　エラー表示②</w:t>
                      </w:r>
                    </w:p>
                  </w:txbxContent>
                </v:textbox>
                <w10:wrap type="topAndBottom"/>
              </v:shape>
            </w:pict>
          </mc:Fallback>
        </mc:AlternateContent>
      </w:r>
      <w:r w:rsidR="00CA124A">
        <w:rPr>
          <w:rFonts w:hint="eastAsia"/>
          <w:noProof/>
        </w:rPr>
        <w:drawing>
          <wp:anchor distT="0" distB="0" distL="114300" distR="114300" simplePos="0" relativeHeight="251748352" behindDoc="0" locked="0" layoutInCell="1" allowOverlap="1" wp14:anchorId="541CAF03" wp14:editId="24D8D7AE">
            <wp:simplePos x="0" y="0"/>
            <wp:positionH relativeFrom="margin">
              <wp:posOffset>709295</wp:posOffset>
            </wp:positionH>
            <wp:positionV relativeFrom="paragraph">
              <wp:posOffset>627483</wp:posOffset>
            </wp:positionV>
            <wp:extent cx="3972479" cy="1619476"/>
            <wp:effectExtent l="0" t="0" r="9525" b="0"/>
            <wp:wrapTopAndBottom/>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I3.PNG"/>
                    <pic:cNvPicPr/>
                  </pic:nvPicPr>
                  <pic:blipFill>
                    <a:blip r:embed="rId88">
                      <a:extLst>
                        <a:ext uri="{28A0092B-C50C-407E-A947-70E740481C1C}">
                          <a14:useLocalDpi xmlns:a14="http://schemas.microsoft.com/office/drawing/2010/main" val="0"/>
                        </a:ext>
                      </a:extLst>
                    </a:blip>
                    <a:stretch>
                      <a:fillRect/>
                    </a:stretch>
                  </pic:blipFill>
                  <pic:spPr>
                    <a:xfrm>
                      <a:off x="0" y="0"/>
                      <a:ext cx="3972479" cy="1619476"/>
                    </a:xfrm>
                    <a:prstGeom prst="rect">
                      <a:avLst/>
                    </a:prstGeom>
                  </pic:spPr>
                </pic:pic>
              </a:graphicData>
            </a:graphic>
          </wp:anchor>
        </w:drawing>
      </w:r>
      <w:r w:rsidR="00CA124A">
        <w:rPr>
          <w:rFonts w:hint="eastAsia"/>
        </w:rPr>
        <w:t>・ショートカットキーの登録を選択した状態で</w:t>
      </w:r>
      <w:r w:rsidR="00CA124A">
        <w:t>,ショートカットキーの選択をせず登録ボタンを押した場合,エラーを表示する.</w:t>
      </w:r>
    </w:p>
    <w:p w14:paraId="3FB3623F" w14:textId="77777777" w:rsidR="009D29F8" w:rsidRDefault="009D29F8" w:rsidP="009D29F8">
      <w:pPr>
        <w:ind w:firstLine="188"/>
        <w:rPr>
          <w:rFonts w:eastAsiaTheme="minorHAnsi"/>
        </w:rPr>
      </w:pPr>
    </w:p>
    <w:p w14:paraId="538FDF4C" w14:textId="61DDE7F4" w:rsidR="009D29F8" w:rsidRDefault="009D29F8" w:rsidP="009D29F8">
      <w:pPr>
        <w:ind w:firstLine="188"/>
        <w:rPr>
          <w:rFonts w:eastAsiaTheme="minorHAnsi"/>
        </w:rPr>
      </w:pPr>
      <w:r>
        <w:rPr>
          <w:rFonts w:eastAsiaTheme="minorHAnsi" w:hint="eastAsia"/>
          <w:noProof/>
        </w:rPr>
        <w:drawing>
          <wp:anchor distT="0" distB="0" distL="114300" distR="114300" simplePos="0" relativeHeight="251915264" behindDoc="0" locked="0" layoutInCell="1" allowOverlap="1" wp14:anchorId="7967A7B4" wp14:editId="2DD6F984">
            <wp:simplePos x="0" y="0"/>
            <wp:positionH relativeFrom="margin">
              <wp:align>center</wp:align>
            </wp:positionH>
            <wp:positionV relativeFrom="paragraph">
              <wp:posOffset>329565</wp:posOffset>
            </wp:positionV>
            <wp:extent cx="3942080" cy="989330"/>
            <wp:effectExtent l="0" t="0" r="1270" b="1270"/>
            <wp:wrapTopAndBottom/>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成功例.PNG"/>
                    <pic:cNvPicPr/>
                  </pic:nvPicPr>
                  <pic:blipFill rotWithShape="1">
                    <a:blip r:embed="rId89">
                      <a:extLst>
                        <a:ext uri="{28A0092B-C50C-407E-A947-70E740481C1C}">
                          <a14:useLocalDpi xmlns:a14="http://schemas.microsoft.com/office/drawing/2010/main" val="0"/>
                        </a:ext>
                      </a:extLst>
                    </a:blip>
                    <a:srcRect t="58173"/>
                    <a:stretch/>
                  </pic:blipFill>
                  <pic:spPr bwMode="auto">
                    <a:xfrm>
                      <a:off x="0" y="0"/>
                      <a:ext cx="3942080" cy="989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inorHAnsi" w:hint="eastAsia"/>
          <w:noProof/>
        </w:rPr>
        <mc:AlternateContent>
          <mc:Choice Requires="wps">
            <w:drawing>
              <wp:anchor distT="0" distB="0" distL="114300" distR="114300" simplePos="0" relativeHeight="251916288" behindDoc="0" locked="0" layoutInCell="1" allowOverlap="1" wp14:anchorId="427357DA" wp14:editId="2B2F057C">
                <wp:simplePos x="0" y="0"/>
                <wp:positionH relativeFrom="column">
                  <wp:posOffset>708909</wp:posOffset>
                </wp:positionH>
                <wp:positionV relativeFrom="paragraph">
                  <wp:posOffset>1100068</wp:posOffset>
                </wp:positionV>
                <wp:extent cx="3504676" cy="192226"/>
                <wp:effectExtent l="0" t="0" r="19685" b="17780"/>
                <wp:wrapNone/>
                <wp:docPr id="4" name="正方形/長方形 4"/>
                <wp:cNvGraphicFramePr/>
                <a:graphic xmlns:a="http://schemas.openxmlformats.org/drawingml/2006/main">
                  <a:graphicData uri="http://schemas.microsoft.com/office/word/2010/wordprocessingShape">
                    <wps:wsp>
                      <wps:cNvSpPr/>
                      <wps:spPr>
                        <a:xfrm>
                          <a:off x="0" y="0"/>
                          <a:ext cx="3504676" cy="192226"/>
                        </a:xfrm>
                        <a:prstGeom prst="rect">
                          <a:avLst/>
                        </a:prstGeom>
                        <a:noFill/>
                        <a:ln w="19050">
                          <a:solidFill>
                            <a:srgbClr val="EA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BAE96" id="正方形/長方形 4" o:spid="_x0000_s1026" style="position:absolute;left:0;text-align:left;margin-left:55.8pt;margin-top:86.6pt;width:275.95pt;height:15.1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" filled="f" strokecolor="#ea0000" strokeweight="1.5pt"/>
            </w:pict>
          </mc:Fallback>
        </mc:AlternateContent>
      </w:r>
      <w:r>
        <w:rPr>
          <w:rFonts w:eastAsiaTheme="minorHAnsi" w:hint="eastAsia"/>
        </w:rPr>
        <w:t>・ショートカットキーの登録が成功した際,ウィンドウの一番下にメッセージが表示される.</w:t>
      </w:r>
    </w:p>
    <w:p w14:paraId="51764CF6" w14:textId="0933F92E" w:rsidR="009D29F8" w:rsidRDefault="009D29F8" w:rsidP="009D29F8">
      <w:pPr>
        <w:pStyle w:val="a9"/>
        <w:ind w:firstLine="184"/>
        <w:rPr>
          <w:rFonts w:eastAsiaTheme="minorHAnsi"/>
        </w:rPr>
      </w:pPr>
      <w:r>
        <w:t xml:space="preserve">図 </w:t>
      </w:r>
      <w:fldSimple w:instr=" STYLEREF 1 \s ">
        <w:r w:rsidR="00D25234">
          <w:rPr>
            <w:noProof/>
          </w:rPr>
          <w:t>4</w:t>
        </w:r>
      </w:fldSimple>
      <w:r w:rsidRPr="004305C6">
        <w:t>.</w:t>
      </w:r>
      <w:r>
        <w:t>3.</w:t>
      </w:r>
      <w:r w:rsidR="00D96BBD">
        <w:rPr>
          <w:rFonts w:hint="eastAsia"/>
        </w:rPr>
        <w:t>5</w:t>
      </w:r>
      <w:r w:rsidRPr="00F21A20">
        <w:rPr>
          <w:rFonts w:hint="eastAsia"/>
        </w:rPr>
        <w:t xml:space="preserve">　</w:t>
      </w:r>
      <w:r w:rsidR="00D96BBD">
        <w:rPr>
          <w:rFonts w:hint="eastAsia"/>
        </w:rPr>
        <w:t>ショートカットキー</w:t>
      </w:r>
      <w:r>
        <w:rPr>
          <w:rFonts w:hint="eastAsia"/>
        </w:rPr>
        <w:t>登録成功メッセージの表示</w:t>
      </w:r>
    </w:p>
    <w:p w14:paraId="00AB126C" w14:textId="649820C6" w:rsidR="00E4238D" w:rsidRPr="009D29F8" w:rsidRDefault="00E4238D" w:rsidP="00CA124A">
      <w:pPr>
        <w:ind w:firstLine="188"/>
      </w:pPr>
    </w:p>
    <w:p w14:paraId="19A71590" w14:textId="0AA2F41E" w:rsidR="00CA124A" w:rsidRDefault="00CA124A">
      <w:pPr>
        <w:widowControl/>
        <w:spacing w:line="240" w:lineRule="auto"/>
        <w:ind w:firstLineChars="0" w:firstLine="0"/>
        <w:jc w:val="left"/>
      </w:pPr>
      <w:r>
        <w:br w:type="page"/>
      </w:r>
    </w:p>
    <w:p w14:paraId="36C1FFB6" w14:textId="26395BF3" w:rsidR="00CA124A" w:rsidRDefault="00CA124A" w:rsidP="00CA124A">
      <w:pPr>
        <w:ind w:firstLine="188"/>
      </w:pPr>
      <w:r>
        <w:rPr>
          <w:rFonts w:hint="eastAsia"/>
        </w:rPr>
        <w:lastRenderedPageBreak/>
        <w:t>②テキスト登録機能</w:t>
      </w:r>
    </w:p>
    <w:p w14:paraId="4B7BBFE2" w14:textId="5583070E" w:rsidR="00CA124A" w:rsidRDefault="00887ED6" w:rsidP="00CA124A">
      <w:pPr>
        <w:ind w:firstLine="188"/>
      </w:pPr>
      <w:r>
        <w:rPr>
          <w:noProof/>
        </w:rPr>
        <mc:AlternateContent>
          <mc:Choice Requires="wps">
            <w:drawing>
              <wp:anchor distT="0" distB="0" distL="114300" distR="114300" simplePos="0" relativeHeight="251752448" behindDoc="0" locked="0" layoutInCell="1" allowOverlap="1" wp14:anchorId="279B8A8B" wp14:editId="45F2394B">
                <wp:simplePos x="0" y="0"/>
                <wp:positionH relativeFrom="column">
                  <wp:posOffset>2903530</wp:posOffset>
                </wp:positionH>
                <wp:positionV relativeFrom="paragraph">
                  <wp:posOffset>650727</wp:posOffset>
                </wp:positionV>
                <wp:extent cx="1190847" cy="141768"/>
                <wp:effectExtent l="0" t="0" r="28575" b="10795"/>
                <wp:wrapNone/>
                <wp:docPr id="118" name="正方形/長方形 118"/>
                <wp:cNvGraphicFramePr/>
                <a:graphic xmlns:a="http://schemas.openxmlformats.org/drawingml/2006/main">
                  <a:graphicData uri="http://schemas.microsoft.com/office/word/2010/wordprocessingShape">
                    <wps:wsp>
                      <wps:cNvSpPr/>
                      <wps:spPr>
                        <a:xfrm>
                          <a:off x="0" y="0"/>
                          <a:ext cx="1190847" cy="14176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087C6" id="正方形/長方形 118" o:spid="_x0000_s1026" style="position:absolute;left:0;text-align:left;margin-left:228.6pt;margin-top:51.25pt;width:93.75pt;height:11.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" filled="f" strokecolor="red" strokeweight="1pt"/>
            </w:pict>
          </mc:Fallback>
        </mc:AlternateContent>
      </w:r>
      <w:r w:rsidR="00D80785">
        <w:rPr>
          <w:noProof/>
        </w:rPr>
        <mc:AlternateContent>
          <mc:Choice Requires="wps">
            <w:drawing>
              <wp:anchor distT="0" distB="0" distL="114300" distR="114300" simplePos="0" relativeHeight="251834368" behindDoc="0" locked="0" layoutInCell="1" allowOverlap="1" wp14:anchorId="1EB29023" wp14:editId="788CC484">
                <wp:simplePos x="0" y="0"/>
                <wp:positionH relativeFrom="column">
                  <wp:posOffset>871220</wp:posOffset>
                </wp:positionH>
                <wp:positionV relativeFrom="paragraph">
                  <wp:posOffset>2617470</wp:posOffset>
                </wp:positionV>
                <wp:extent cx="3656330" cy="635"/>
                <wp:effectExtent l="0" t="0" r="0" b="0"/>
                <wp:wrapTopAndBottom/>
                <wp:docPr id="159" name="テキスト ボックス 159"/>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wps:spPr>
                      <wps:txbx>
                        <w:txbxContent>
                          <w:p w14:paraId="478C1590" w14:textId="24010860" w:rsidR="00D25234" w:rsidRPr="00085FB8" w:rsidRDefault="00D25234" w:rsidP="00D80785">
                            <w:pPr>
                              <w:pStyle w:val="a9"/>
                              <w:ind w:firstLine="184"/>
                              <w:rPr>
                                <w:noProof/>
                              </w:rPr>
                            </w:pPr>
                            <w:r>
                              <w:t xml:space="preserve">図 </w:t>
                            </w:r>
                            <w:fldSimple w:instr=" STYLEREF 1 \s ">
                              <w:r>
                                <w:rPr>
                                  <w:noProof/>
                                </w:rPr>
                                <w:t>4</w:t>
                              </w:r>
                            </w:fldSimple>
                            <w:r>
                              <w:t>.3.6</w:t>
                            </w:r>
                            <w:r w:rsidRPr="009B1164">
                              <w:rPr>
                                <w:rFonts w:hint="eastAsia"/>
                              </w:rPr>
                              <w:t xml:space="preserve">　</w:t>
                            </w:r>
                            <w:r w:rsidRPr="009B1164">
                              <w:t>Text1,2,3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29023" id="テキスト ボックス 159" o:spid="_x0000_s1067" type="#_x0000_t202" style="position:absolute;left:0;text-align:left;margin-left:68.6pt;margin-top:206.1pt;width:287.9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" stroked="f">
                <v:textbox style="mso-fit-shape-to-text:t" inset="0,0,0,0">
                  <w:txbxContent>
                    <w:p w14:paraId="478C1590" w14:textId="24010860" w:rsidR="00D25234" w:rsidRPr="00085FB8" w:rsidRDefault="00D25234" w:rsidP="00D80785">
                      <w:pPr>
                        <w:pStyle w:val="a9"/>
                        <w:ind w:firstLine="184"/>
                        <w:rPr>
                          <w:noProof/>
                        </w:rPr>
                      </w:pPr>
                      <w:r>
                        <w:t xml:space="preserve">図 </w:t>
                      </w:r>
                      <w:fldSimple w:instr=" STYLEREF 1 \s ">
                        <w:r>
                          <w:rPr>
                            <w:noProof/>
                          </w:rPr>
                          <w:t>4</w:t>
                        </w:r>
                      </w:fldSimple>
                      <w:r>
                        <w:t>.3.6</w:t>
                      </w:r>
                      <w:r w:rsidRPr="009B1164">
                        <w:rPr>
                          <w:rFonts w:hint="eastAsia"/>
                        </w:rPr>
                        <w:t xml:space="preserve">　</w:t>
                      </w:r>
                      <w:r w:rsidRPr="009B1164">
                        <w:t>Text1,2,3</w:t>
                      </w:r>
                    </w:p>
                  </w:txbxContent>
                </v:textbox>
                <w10:wrap type="topAndBottom"/>
              </v:shape>
            </w:pict>
          </mc:Fallback>
        </mc:AlternateContent>
      </w:r>
      <w:r>
        <w:rPr>
          <w:noProof/>
        </w:rPr>
        <w:drawing>
          <wp:anchor distT="0" distB="0" distL="114300" distR="114300" simplePos="0" relativeHeight="251750400" behindDoc="0" locked="0" layoutInCell="1" allowOverlap="1" wp14:anchorId="4FDB99DD" wp14:editId="4B5BE6BA">
            <wp:simplePos x="0" y="0"/>
            <wp:positionH relativeFrom="margin">
              <wp:align>center</wp:align>
            </wp:positionH>
            <wp:positionV relativeFrom="paragraph">
              <wp:posOffset>363220</wp:posOffset>
            </wp:positionV>
            <wp:extent cx="3656330" cy="2197100"/>
            <wp:effectExtent l="0" t="0" r="1270" b="0"/>
            <wp:wrapTopAndBottom/>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I.PNG"/>
                    <pic:cNvPicPr/>
                  </pic:nvPicPr>
                  <pic:blipFill>
                    <a:blip r:embed="rId83">
                      <a:extLst>
                        <a:ext uri="{28A0092B-C50C-407E-A947-70E740481C1C}">
                          <a14:useLocalDpi xmlns:a14="http://schemas.microsoft.com/office/drawing/2010/main" val="0"/>
                        </a:ext>
                      </a:extLst>
                    </a:blip>
                    <a:stretch>
                      <a:fillRect/>
                    </a:stretch>
                  </pic:blipFill>
                  <pic:spPr>
                    <a:xfrm>
                      <a:off x="0" y="0"/>
                      <a:ext cx="3656330" cy="2197100"/>
                    </a:xfrm>
                    <a:prstGeom prst="rect">
                      <a:avLst/>
                    </a:prstGeom>
                  </pic:spPr>
                </pic:pic>
              </a:graphicData>
            </a:graphic>
          </wp:anchor>
        </w:drawing>
      </w:r>
      <w:r w:rsidR="00CA124A">
        <w:rPr>
          <w:rFonts w:hint="eastAsia"/>
        </w:rPr>
        <w:t>・</w:t>
      </w:r>
      <w:r w:rsidR="00CA124A">
        <w:t>1回押し,2回押し,3回押しのそれぞれに別々のテキストが登録できる.</w:t>
      </w:r>
    </w:p>
    <w:p w14:paraId="05F27E2A" w14:textId="77777777" w:rsidR="00887ED6" w:rsidRDefault="00887ED6" w:rsidP="00CA124A">
      <w:pPr>
        <w:ind w:firstLine="188"/>
      </w:pPr>
    </w:p>
    <w:p w14:paraId="0A69B650" w14:textId="3985DF0D" w:rsidR="00CA124A" w:rsidRDefault="00D80785" w:rsidP="00CA124A">
      <w:pPr>
        <w:ind w:firstLine="188"/>
      </w:pPr>
      <w:r>
        <w:rPr>
          <w:noProof/>
        </w:rPr>
        <mc:AlternateContent>
          <mc:Choice Requires="wps">
            <w:drawing>
              <wp:anchor distT="0" distB="0" distL="114300" distR="114300" simplePos="0" relativeHeight="251836416" behindDoc="0" locked="0" layoutInCell="1" allowOverlap="1" wp14:anchorId="5FCABDF1" wp14:editId="1FAF4144">
                <wp:simplePos x="0" y="0"/>
                <wp:positionH relativeFrom="column">
                  <wp:posOffset>1252220</wp:posOffset>
                </wp:positionH>
                <wp:positionV relativeFrom="paragraph">
                  <wp:posOffset>1981200</wp:posOffset>
                </wp:positionV>
                <wp:extent cx="2895600" cy="635"/>
                <wp:effectExtent l="0" t="0" r="0" b="0"/>
                <wp:wrapTopAndBottom/>
                <wp:docPr id="160" name="テキスト ボックス 160"/>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005D05A6" w14:textId="7D00056B" w:rsidR="00D25234" w:rsidRPr="001D1588" w:rsidRDefault="00D25234" w:rsidP="00D80785">
                            <w:pPr>
                              <w:pStyle w:val="a9"/>
                              <w:ind w:firstLine="184"/>
                              <w:rPr>
                                <w:noProof/>
                              </w:rPr>
                            </w:pPr>
                            <w:r>
                              <w:t xml:space="preserve">図 </w:t>
                            </w:r>
                            <w:fldSimple w:instr=" STYLEREF 1 \s ">
                              <w:r>
                                <w:rPr>
                                  <w:noProof/>
                                </w:rPr>
                                <w:t>4</w:t>
                              </w:r>
                            </w:fldSimple>
                            <w:r>
                              <w:t>.3.7</w:t>
                            </w:r>
                            <w:r w:rsidRPr="005A6CB5">
                              <w:rPr>
                                <w:rFonts w:hint="eastAsia"/>
                              </w:rPr>
                              <w:t xml:space="preserve">　エラー表示③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ABDF1" id="テキスト ボックス 160" o:spid="_x0000_s1068" type="#_x0000_t202" style="position:absolute;left:0;text-align:left;margin-left:98.6pt;margin-top:156pt;width:22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" stroked="f">
                <v:textbox style="mso-fit-shape-to-text:t" inset="0,0,0,0">
                  <w:txbxContent>
                    <w:p w14:paraId="005D05A6" w14:textId="7D00056B" w:rsidR="00D25234" w:rsidRPr="001D1588" w:rsidRDefault="00D25234" w:rsidP="00D80785">
                      <w:pPr>
                        <w:pStyle w:val="a9"/>
                        <w:ind w:firstLine="184"/>
                        <w:rPr>
                          <w:noProof/>
                        </w:rPr>
                      </w:pPr>
                      <w:r>
                        <w:t xml:space="preserve">図 </w:t>
                      </w:r>
                      <w:fldSimple w:instr=" STYLEREF 1 \s ">
                        <w:r>
                          <w:rPr>
                            <w:noProof/>
                          </w:rPr>
                          <w:t>4</w:t>
                        </w:r>
                      </w:fldSimple>
                      <w:r>
                        <w:t>.3.7</w:t>
                      </w:r>
                      <w:r w:rsidRPr="005A6CB5">
                        <w:rPr>
                          <w:rFonts w:hint="eastAsia"/>
                        </w:rPr>
                        <w:t xml:space="preserve">　エラー表示③</w:t>
                      </w:r>
                    </w:p>
                  </w:txbxContent>
                </v:textbox>
                <w10:wrap type="topAndBottom"/>
              </v:shape>
            </w:pict>
          </mc:Fallback>
        </mc:AlternateContent>
      </w:r>
      <w:r w:rsidR="00887ED6">
        <w:rPr>
          <w:rFonts w:hint="eastAsia"/>
          <w:noProof/>
        </w:rPr>
        <w:drawing>
          <wp:anchor distT="0" distB="0" distL="114300" distR="114300" simplePos="0" relativeHeight="251753472" behindDoc="0" locked="0" layoutInCell="1" allowOverlap="1" wp14:anchorId="51CA3307" wp14:editId="2167A36C">
            <wp:simplePos x="0" y="0"/>
            <wp:positionH relativeFrom="margin">
              <wp:align>center</wp:align>
            </wp:positionH>
            <wp:positionV relativeFrom="paragraph">
              <wp:posOffset>419514</wp:posOffset>
            </wp:positionV>
            <wp:extent cx="2896004" cy="1505160"/>
            <wp:effectExtent l="0" t="0" r="0" b="0"/>
            <wp:wrapTopAndBottom/>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I4.PNG"/>
                    <pic:cNvPicPr/>
                  </pic:nvPicPr>
                  <pic:blipFill>
                    <a:blip r:embed="rId90">
                      <a:extLst>
                        <a:ext uri="{28A0092B-C50C-407E-A947-70E740481C1C}">
                          <a14:useLocalDpi xmlns:a14="http://schemas.microsoft.com/office/drawing/2010/main" val="0"/>
                        </a:ext>
                      </a:extLst>
                    </a:blip>
                    <a:stretch>
                      <a:fillRect/>
                    </a:stretch>
                  </pic:blipFill>
                  <pic:spPr>
                    <a:xfrm>
                      <a:off x="0" y="0"/>
                      <a:ext cx="2896004" cy="1505160"/>
                    </a:xfrm>
                    <a:prstGeom prst="rect">
                      <a:avLst/>
                    </a:prstGeom>
                  </pic:spPr>
                </pic:pic>
              </a:graphicData>
            </a:graphic>
          </wp:anchor>
        </w:drawing>
      </w:r>
      <w:r w:rsidR="00CA124A">
        <w:rPr>
          <w:rFonts w:hint="eastAsia"/>
        </w:rPr>
        <w:t>・テキストの登録を選択した状態で</w:t>
      </w:r>
      <w:r w:rsidR="00CA124A">
        <w:t>,文字を入力せず登録ボタンを押した場合,エラーを表示する</w:t>
      </w:r>
      <w:r w:rsidR="00CA124A">
        <w:rPr>
          <w:rFonts w:hint="eastAsia"/>
        </w:rPr>
        <w:t>.</w:t>
      </w:r>
    </w:p>
    <w:p w14:paraId="003477EE" w14:textId="5C7F65BD" w:rsidR="00E4238D" w:rsidRDefault="00E4238D" w:rsidP="00E4238D">
      <w:pPr>
        <w:ind w:firstLine="188"/>
        <w:jc w:val="center"/>
      </w:pPr>
    </w:p>
    <w:p w14:paraId="7AB101B1" w14:textId="4A9099F0" w:rsidR="009D29F8" w:rsidRDefault="009D29F8" w:rsidP="009D29F8">
      <w:pPr>
        <w:ind w:firstLine="188"/>
        <w:rPr>
          <w:rFonts w:eastAsiaTheme="minorHAnsi"/>
        </w:rPr>
      </w:pPr>
      <w:r>
        <w:rPr>
          <w:rFonts w:eastAsiaTheme="minorHAnsi" w:hint="eastAsia"/>
          <w:noProof/>
        </w:rPr>
        <mc:AlternateContent>
          <mc:Choice Requires="wps">
            <w:drawing>
              <wp:anchor distT="0" distB="0" distL="114300" distR="114300" simplePos="0" relativeHeight="251919360" behindDoc="0" locked="0" layoutInCell="1" allowOverlap="1" wp14:anchorId="1B8C5CC9" wp14:editId="1FF53848">
                <wp:simplePos x="0" y="0"/>
                <wp:positionH relativeFrom="column">
                  <wp:posOffset>491490</wp:posOffset>
                </wp:positionH>
                <wp:positionV relativeFrom="paragraph">
                  <wp:posOffset>1151255</wp:posOffset>
                </wp:positionV>
                <wp:extent cx="2800350" cy="209550"/>
                <wp:effectExtent l="0" t="0" r="19050" b="19050"/>
                <wp:wrapNone/>
                <wp:docPr id="17" name="正方形/長方形 17"/>
                <wp:cNvGraphicFramePr/>
                <a:graphic xmlns:a="http://schemas.openxmlformats.org/drawingml/2006/main">
                  <a:graphicData uri="http://schemas.microsoft.com/office/word/2010/wordprocessingShape">
                    <wps:wsp>
                      <wps:cNvSpPr/>
                      <wps:spPr>
                        <a:xfrm>
                          <a:off x="0" y="0"/>
                          <a:ext cx="2800350" cy="209550"/>
                        </a:xfrm>
                        <a:prstGeom prst="rect">
                          <a:avLst/>
                        </a:prstGeom>
                        <a:noFill/>
                        <a:ln w="19050">
                          <a:solidFill>
                            <a:srgbClr val="EA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3ED54" id="正方形/長方形 17" o:spid="_x0000_s1026" style="position:absolute;left:0;text-align:left;margin-left:38.7pt;margin-top:90.65pt;width:220.5pt;height:1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" filled="f" strokecolor="#ea0000" strokeweight="1.5pt"/>
            </w:pict>
          </mc:Fallback>
        </mc:AlternateContent>
      </w:r>
      <w:r w:rsidRPr="009D29F8">
        <w:rPr>
          <w:noProof/>
        </w:rPr>
        <w:drawing>
          <wp:anchor distT="0" distB="0" distL="114300" distR="114300" simplePos="0" relativeHeight="251623421" behindDoc="0" locked="0" layoutInCell="1" allowOverlap="1" wp14:anchorId="4D70E91C" wp14:editId="1D7CF807">
            <wp:simplePos x="0" y="0"/>
            <wp:positionH relativeFrom="margin">
              <wp:align>center</wp:align>
            </wp:positionH>
            <wp:positionV relativeFrom="paragraph">
              <wp:posOffset>445770</wp:posOffset>
            </wp:positionV>
            <wp:extent cx="4575175" cy="1038225"/>
            <wp:effectExtent l="0" t="0" r="0" b="9525"/>
            <wp:wrapTopAndBottom/>
            <wp:docPr id="55" name="図 55" descr="C:\Users\y20508\Pictures\卒研pic\成功例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20508\Pictures\卒研pic\成功例2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5175"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HAnsi" w:hint="eastAsia"/>
        </w:rPr>
        <w:t>・テキストの登録が成功した際,ウィンドウの一番下にメッセージが表示される.</w:t>
      </w:r>
    </w:p>
    <w:p w14:paraId="18F5F53F" w14:textId="38F2C148" w:rsidR="00887ED6" w:rsidRPr="00D96BBD" w:rsidRDefault="00D96BBD" w:rsidP="00D96BBD">
      <w:pPr>
        <w:pStyle w:val="a9"/>
        <w:ind w:firstLine="184"/>
        <w:rPr>
          <w:rFonts w:eastAsiaTheme="minorHAnsi"/>
        </w:rPr>
      </w:pPr>
      <w:r>
        <w:t xml:space="preserve">図 </w:t>
      </w:r>
      <w:fldSimple w:instr=" STYLEREF 1 \s ">
        <w:r w:rsidR="00D25234">
          <w:rPr>
            <w:noProof/>
          </w:rPr>
          <w:t>4</w:t>
        </w:r>
      </w:fldSimple>
      <w:r w:rsidRPr="004305C6">
        <w:t>.</w:t>
      </w:r>
      <w:r>
        <w:t>3.8</w:t>
      </w:r>
      <w:r w:rsidRPr="00F21A20">
        <w:rPr>
          <w:rFonts w:hint="eastAsia"/>
        </w:rPr>
        <w:t xml:space="preserve">　</w:t>
      </w:r>
      <w:r>
        <w:rPr>
          <w:rFonts w:hint="eastAsia"/>
        </w:rPr>
        <w:t>テキスト登録成功メッセージの表示</w:t>
      </w:r>
    </w:p>
    <w:p w14:paraId="5109174B" w14:textId="1F9FAB0C" w:rsidR="000B7492" w:rsidRPr="000B7492" w:rsidRDefault="00887ED6" w:rsidP="00887ED6">
      <w:pPr>
        <w:ind w:firstLine="188"/>
        <w:rPr>
          <w:rFonts w:eastAsiaTheme="minorHAnsi"/>
        </w:rPr>
      </w:pPr>
      <w:r w:rsidRPr="00887ED6">
        <w:rPr>
          <w:rFonts w:eastAsiaTheme="minorHAnsi" w:hint="eastAsia"/>
        </w:rPr>
        <w:lastRenderedPageBreak/>
        <w:t>③その他</w:t>
      </w:r>
    </w:p>
    <w:p w14:paraId="0B24AD16" w14:textId="62638D79" w:rsidR="00D80785" w:rsidRPr="000B7492" w:rsidRDefault="000B7492" w:rsidP="000B7492">
      <w:pPr>
        <w:ind w:firstLine="188"/>
        <w:rPr>
          <w:rFonts w:eastAsiaTheme="minorHAnsi"/>
        </w:rPr>
      </w:pPr>
      <w:r w:rsidRPr="006E3D7C">
        <w:rPr>
          <w:noProof/>
        </w:rPr>
        <w:drawing>
          <wp:anchor distT="0" distB="0" distL="114300" distR="114300" simplePos="0" relativeHeight="251904000" behindDoc="0" locked="0" layoutInCell="1" allowOverlap="1" wp14:anchorId="1831DA01" wp14:editId="5E43DE29">
            <wp:simplePos x="0" y="0"/>
            <wp:positionH relativeFrom="margin">
              <wp:align>center</wp:align>
            </wp:positionH>
            <wp:positionV relativeFrom="paragraph">
              <wp:posOffset>326771</wp:posOffset>
            </wp:positionV>
            <wp:extent cx="4060190" cy="2633345"/>
            <wp:effectExtent l="0" t="0" r="0" b="0"/>
            <wp:wrapTopAndBottom/>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kurikaeshi.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60190" cy="2633345"/>
                    </a:xfrm>
                    <a:prstGeom prst="rect">
                      <a:avLst/>
                    </a:prstGeom>
                  </pic:spPr>
                </pic:pic>
              </a:graphicData>
            </a:graphic>
            <wp14:sizeRelH relativeFrom="margin">
              <wp14:pctWidth>0</wp14:pctWidth>
            </wp14:sizeRelH>
            <wp14:sizeRelV relativeFrom="margin">
              <wp14:pctHeight>0</wp14:pctHeight>
            </wp14:sizeRelV>
          </wp:anchor>
        </w:drawing>
      </w:r>
      <w:r w:rsidR="00887ED6" w:rsidRPr="00887ED6">
        <w:rPr>
          <w:rFonts w:eastAsiaTheme="minorHAnsi" w:hint="eastAsia"/>
        </w:rPr>
        <w:t>・長押しすることで登録した内容が繰り返し実行される.</w:t>
      </w:r>
    </w:p>
    <w:p w14:paraId="0B830A8D" w14:textId="64B5756D" w:rsidR="00887ED6" w:rsidRDefault="00D80785" w:rsidP="00D80785">
      <w:pPr>
        <w:pStyle w:val="a9"/>
        <w:ind w:firstLine="184"/>
        <w:rPr>
          <w:rFonts w:eastAsiaTheme="minorHAnsi"/>
        </w:rPr>
      </w:pPr>
      <w:r>
        <w:t xml:space="preserve">図 </w:t>
      </w:r>
      <w:fldSimple w:instr=" STYLEREF 1 \s ">
        <w:r w:rsidR="00D25234">
          <w:rPr>
            <w:noProof/>
          </w:rPr>
          <w:t>4</w:t>
        </w:r>
      </w:fldSimple>
      <w:r w:rsidR="004305C6" w:rsidRPr="004305C6">
        <w:t>.</w:t>
      </w:r>
      <w:r w:rsidR="004305C6">
        <w:t>3.</w:t>
      </w:r>
      <w:r w:rsidR="000E4F99">
        <w:rPr>
          <w:rFonts w:hint="eastAsia"/>
        </w:rPr>
        <w:t>9</w:t>
      </w:r>
      <w:r w:rsidRPr="00F21A20">
        <w:rPr>
          <w:rFonts w:hint="eastAsia"/>
        </w:rPr>
        <w:t xml:space="preserve">　「エクスプローラを開く」を長押し</w:t>
      </w:r>
    </w:p>
    <w:p w14:paraId="1C8F47FB" w14:textId="677FBC01" w:rsidR="00887ED6" w:rsidRPr="004305C6" w:rsidRDefault="00887ED6" w:rsidP="00887ED6">
      <w:pPr>
        <w:ind w:firstLine="188"/>
        <w:rPr>
          <w:rFonts w:eastAsiaTheme="minorHAnsi"/>
        </w:rPr>
      </w:pPr>
    </w:p>
    <w:p w14:paraId="01A7EFD1" w14:textId="1B530ADD" w:rsidR="009D29F8" w:rsidRDefault="000B7492" w:rsidP="00887ED6">
      <w:pPr>
        <w:ind w:firstLine="188"/>
        <w:rPr>
          <w:rFonts w:eastAsiaTheme="minorHAnsi"/>
        </w:rPr>
      </w:pPr>
      <w:r w:rsidRPr="00887ED6">
        <w:rPr>
          <w:rFonts w:eastAsiaTheme="minorHAnsi" w:hint="eastAsia"/>
          <w:noProof/>
        </w:rPr>
        <w:drawing>
          <wp:anchor distT="0" distB="0" distL="114300" distR="114300" simplePos="0" relativeHeight="251755520" behindDoc="0" locked="0" layoutInCell="1" allowOverlap="1" wp14:anchorId="0170F6CE" wp14:editId="6CAEBEE2">
            <wp:simplePos x="0" y="0"/>
            <wp:positionH relativeFrom="margin">
              <wp:align>center</wp:align>
            </wp:positionH>
            <wp:positionV relativeFrom="paragraph">
              <wp:posOffset>321564</wp:posOffset>
            </wp:positionV>
            <wp:extent cx="5092700" cy="1581785"/>
            <wp:effectExtent l="0" t="0" r="0" b="0"/>
            <wp:wrapTopAndBottom/>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I5.PNG"/>
                    <pic:cNvPicPr/>
                  </pic:nvPicPr>
                  <pic:blipFill>
                    <a:blip r:embed="rId93">
                      <a:extLst>
                        <a:ext uri="{28A0092B-C50C-407E-A947-70E740481C1C}">
                          <a14:useLocalDpi xmlns:a14="http://schemas.microsoft.com/office/drawing/2010/main" val="0"/>
                        </a:ext>
                      </a:extLst>
                    </a:blip>
                    <a:stretch>
                      <a:fillRect/>
                    </a:stretch>
                  </pic:blipFill>
                  <pic:spPr>
                    <a:xfrm>
                      <a:off x="0" y="0"/>
                      <a:ext cx="5092700" cy="15817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8464" behindDoc="0" locked="0" layoutInCell="1" allowOverlap="1" wp14:anchorId="24CCB16B" wp14:editId="06DDC4D6">
                <wp:simplePos x="0" y="0"/>
                <wp:positionH relativeFrom="margin">
                  <wp:align>center</wp:align>
                </wp:positionH>
                <wp:positionV relativeFrom="paragraph">
                  <wp:posOffset>1910461</wp:posOffset>
                </wp:positionV>
                <wp:extent cx="5174615" cy="635"/>
                <wp:effectExtent l="0" t="0" r="6985" b="0"/>
                <wp:wrapTopAndBottom/>
                <wp:docPr id="161" name="テキスト ボックス 161"/>
                <wp:cNvGraphicFramePr/>
                <a:graphic xmlns:a="http://schemas.openxmlformats.org/drawingml/2006/main">
                  <a:graphicData uri="http://schemas.microsoft.com/office/word/2010/wordprocessingShape">
                    <wps:wsp>
                      <wps:cNvSpPr txBox="1"/>
                      <wps:spPr>
                        <a:xfrm>
                          <a:off x="0" y="0"/>
                          <a:ext cx="5174615" cy="635"/>
                        </a:xfrm>
                        <a:prstGeom prst="rect">
                          <a:avLst/>
                        </a:prstGeom>
                        <a:solidFill>
                          <a:prstClr val="white"/>
                        </a:solidFill>
                        <a:ln>
                          <a:noFill/>
                        </a:ln>
                      </wps:spPr>
                      <wps:txbx>
                        <w:txbxContent>
                          <w:p w14:paraId="17F6CF4D" w14:textId="279E3CF7" w:rsidR="00D25234" w:rsidRPr="00994E6E" w:rsidRDefault="00D25234" w:rsidP="00D80785">
                            <w:pPr>
                              <w:pStyle w:val="a9"/>
                              <w:ind w:firstLine="184"/>
                              <w:rPr>
                                <w:rFonts w:eastAsiaTheme="minorHAnsi"/>
                                <w:noProof/>
                              </w:rPr>
                            </w:pPr>
                            <w:r>
                              <w:t xml:space="preserve">図 </w:t>
                            </w:r>
                            <w:fldSimple w:instr=" STYLEREF 1 \s ">
                              <w:r>
                                <w:rPr>
                                  <w:noProof/>
                                </w:rPr>
                                <w:t>4</w:t>
                              </w:r>
                            </w:fldSimple>
                            <w:r>
                              <w:t>.3.10</w:t>
                            </w:r>
                            <w:r w:rsidRPr="00E07C65">
                              <w:rPr>
                                <w:rFonts w:hint="eastAsia"/>
                              </w:rPr>
                              <w:t xml:space="preserve">　使用方法・説明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CB16B" id="テキスト ボックス 161" o:spid="_x0000_s1069" type="#_x0000_t202" style="position:absolute;left:0;text-align:left;margin-left:0;margin-top:150.45pt;width:407.45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" stroked="f">
                <v:textbox style="mso-fit-shape-to-text:t" inset="0,0,0,0">
                  <w:txbxContent>
                    <w:p w14:paraId="17F6CF4D" w14:textId="279E3CF7" w:rsidR="00D25234" w:rsidRPr="00994E6E" w:rsidRDefault="00D25234" w:rsidP="00D80785">
                      <w:pPr>
                        <w:pStyle w:val="a9"/>
                        <w:ind w:firstLine="184"/>
                        <w:rPr>
                          <w:rFonts w:eastAsiaTheme="minorHAnsi"/>
                          <w:noProof/>
                        </w:rPr>
                      </w:pPr>
                      <w:r>
                        <w:t xml:space="preserve">図 </w:t>
                      </w:r>
                      <w:fldSimple w:instr=" STYLEREF 1 \s ">
                        <w:r>
                          <w:rPr>
                            <w:noProof/>
                          </w:rPr>
                          <w:t>4</w:t>
                        </w:r>
                      </w:fldSimple>
                      <w:r>
                        <w:t>.3.10</w:t>
                      </w:r>
                      <w:r w:rsidRPr="00E07C65">
                        <w:rPr>
                          <w:rFonts w:hint="eastAsia"/>
                        </w:rPr>
                        <w:t xml:space="preserve">　使用方法・説明</w:t>
                      </w:r>
                    </w:p>
                  </w:txbxContent>
                </v:textbox>
                <w10:wrap type="topAndBottom" anchorx="margin"/>
              </v:shape>
            </w:pict>
          </mc:Fallback>
        </mc:AlternateContent>
      </w:r>
      <w:r w:rsidR="00887ED6" w:rsidRPr="00887ED6">
        <w:rPr>
          <w:rFonts w:eastAsiaTheme="minorHAnsi" w:hint="eastAsia"/>
        </w:rPr>
        <w:t>・使い方ボタンを押すと,使用方法・説明が表示される</w:t>
      </w:r>
    </w:p>
    <w:p w14:paraId="0E469794" w14:textId="75356A62" w:rsidR="00CA124A" w:rsidRPr="00887ED6" w:rsidRDefault="009D29F8" w:rsidP="009D29F8">
      <w:pPr>
        <w:widowControl/>
        <w:spacing w:line="240" w:lineRule="auto"/>
        <w:ind w:firstLineChars="0" w:firstLine="0"/>
        <w:jc w:val="left"/>
        <w:rPr>
          <w:rFonts w:eastAsiaTheme="minorHAnsi"/>
        </w:rPr>
      </w:pPr>
      <w:r>
        <w:rPr>
          <w:rFonts w:eastAsiaTheme="minorHAnsi"/>
        </w:rPr>
        <w:br w:type="page"/>
      </w:r>
    </w:p>
    <w:p w14:paraId="5234F42B" w14:textId="3C072F1D" w:rsidR="0068466D" w:rsidRDefault="00005C4B" w:rsidP="0068466D">
      <w:pPr>
        <w:pStyle w:val="3"/>
      </w:pPr>
      <w:bookmarkStart w:id="46" w:name="_Toc97034651"/>
      <w:r>
        <w:rPr>
          <w:rFonts w:hint="eastAsia"/>
        </w:rPr>
        <w:lastRenderedPageBreak/>
        <w:t>ショートカットキー・テキストの判別</w:t>
      </w:r>
      <w:bookmarkEnd w:id="46"/>
    </w:p>
    <w:p w14:paraId="10FA3A3A" w14:textId="2C943E04" w:rsidR="00741643" w:rsidRDefault="00005C4B" w:rsidP="00005C4B">
      <w:pPr>
        <w:ind w:firstLine="188"/>
      </w:pPr>
      <w:r>
        <w:rPr>
          <w:rFonts w:hint="eastAsia"/>
        </w:rPr>
        <w:t>Javaからシリアル通信で送られたデータが,ショートカットキーなのかテキストなのかを判別する必要がある.</w:t>
      </w:r>
      <w:r w:rsidR="00741643">
        <w:rPr>
          <w:rFonts w:hint="eastAsia"/>
        </w:rPr>
        <w:t>データ送信側であるJavaのプログラムは以下のとおりである</w:t>
      </w:r>
      <w:r w:rsidR="00721456">
        <w:rPr>
          <w:rFonts w:hint="eastAsia"/>
        </w:rPr>
        <w:t>.</w:t>
      </w:r>
    </w:p>
    <w:p w14:paraId="0CB500DC" w14:textId="00E61532" w:rsidR="00005C4B" w:rsidRPr="00005C4B" w:rsidRDefault="00005C4B" w:rsidP="00764F17">
      <w:pPr>
        <w:pBdr>
          <w:top w:val="single" w:sz="12" w:space="1" w:color="auto"/>
          <w:left w:val="single" w:sz="12" w:space="4" w:color="auto"/>
          <w:right w:val="single" w:sz="12" w:space="4" w:color="auto"/>
        </w:pBdr>
        <w:spacing w:line="240" w:lineRule="auto"/>
        <w:ind w:firstLine="188"/>
        <w:rPr>
          <w:rFonts w:ascii="Consolas" w:hAnsi="Consolas"/>
        </w:rPr>
      </w:pPr>
      <w:r w:rsidRPr="00005C4B">
        <w:rPr>
          <w:rFonts w:ascii="Consolas" w:hAnsi="Consolas"/>
        </w:rPr>
        <w:t xml:space="preserve">public void </w:t>
      </w:r>
      <w:proofErr w:type="spellStart"/>
      <w:r w:rsidRPr="00005C4B">
        <w:rPr>
          <w:rFonts w:ascii="Consolas" w:hAnsi="Consolas"/>
        </w:rPr>
        <w:t>actionPerformed</w:t>
      </w:r>
      <w:proofErr w:type="spellEnd"/>
      <w:r w:rsidRPr="00005C4B">
        <w:rPr>
          <w:rFonts w:ascii="Consolas" w:hAnsi="Consolas"/>
        </w:rPr>
        <w:t>(</w:t>
      </w:r>
      <w:proofErr w:type="spellStart"/>
      <w:r w:rsidRPr="00005C4B">
        <w:rPr>
          <w:rFonts w:ascii="Consolas" w:hAnsi="Consolas"/>
        </w:rPr>
        <w:t>ActionEvent</w:t>
      </w:r>
      <w:proofErr w:type="spellEnd"/>
      <w:r w:rsidRPr="00005C4B">
        <w:rPr>
          <w:rFonts w:ascii="Consolas" w:hAnsi="Consolas"/>
        </w:rPr>
        <w:t xml:space="preserve"> e) {</w:t>
      </w:r>
    </w:p>
    <w:p w14:paraId="5B608EAD" w14:textId="2EE3E8D1" w:rsidR="00005C4B" w:rsidRPr="00005C4B" w:rsidRDefault="00764F17" w:rsidP="009D29F8">
      <w:pPr>
        <w:pBdr>
          <w:top w:val="single" w:sz="12" w:space="1" w:color="auto"/>
          <w:left w:val="single" w:sz="12" w:space="4" w:color="auto"/>
          <w:right w:val="single" w:sz="12" w:space="4" w:color="auto"/>
        </w:pBdr>
        <w:spacing w:line="276" w:lineRule="auto"/>
        <w:ind w:firstLine="188"/>
        <w:rPr>
          <w:rFonts w:ascii="Consolas" w:hAnsi="Consolas"/>
        </w:rPr>
      </w:pPr>
      <w:r>
        <w:rPr>
          <w:rFonts w:ascii="Consolas" w:hAnsi="Consolas"/>
        </w:rPr>
        <w:tab/>
      </w:r>
      <w:r>
        <w:rPr>
          <w:rFonts w:ascii="Consolas" w:hAnsi="Consolas"/>
        </w:rPr>
        <w:tab/>
      </w:r>
      <w:r>
        <w:rPr>
          <w:rFonts w:ascii="Consolas" w:hAnsi="Consolas" w:hint="eastAsia"/>
        </w:rPr>
        <w:t>（省略）</w:t>
      </w:r>
    </w:p>
    <w:p w14:paraId="224E6BAD" w14:textId="0D31704C" w:rsidR="00005C4B" w:rsidRPr="00005C4B" w:rsidRDefault="00005C4B" w:rsidP="00764F17">
      <w:pPr>
        <w:pBdr>
          <w:top w:val="single" w:sz="12" w:space="1" w:color="auto"/>
          <w:left w:val="single" w:sz="12" w:space="4" w:color="auto"/>
          <w:right w:val="single" w:sz="12" w:space="4" w:color="auto"/>
        </w:pBdr>
        <w:spacing w:line="240" w:lineRule="auto"/>
        <w:ind w:firstLine="188"/>
        <w:rPr>
          <w:rFonts w:ascii="Consolas" w:hAnsi="Consolas"/>
        </w:rPr>
      </w:pPr>
      <w:r w:rsidRPr="00005C4B">
        <w:rPr>
          <w:rFonts w:ascii="Consolas" w:hAnsi="Consolas"/>
        </w:rPr>
        <w:tab/>
        <w:t>if (radio[0].</w:t>
      </w:r>
      <w:proofErr w:type="spellStart"/>
      <w:r w:rsidRPr="00005C4B">
        <w:rPr>
          <w:rFonts w:ascii="Consolas" w:hAnsi="Consolas"/>
        </w:rPr>
        <w:t>isSelected</w:t>
      </w:r>
      <w:proofErr w:type="spellEnd"/>
      <w:r w:rsidRPr="00005C4B">
        <w:rPr>
          <w:rFonts w:ascii="Consolas" w:hAnsi="Consolas"/>
        </w:rPr>
        <w:t>()) {</w:t>
      </w:r>
    </w:p>
    <w:p w14:paraId="358583BF" w14:textId="64F3E34F" w:rsidR="00005C4B" w:rsidRPr="00005C4B" w:rsidRDefault="00005C4B" w:rsidP="00764F17">
      <w:pPr>
        <w:pBdr>
          <w:top w:val="single" w:sz="12" w:space="1" w:color="auto"/>
          <w:left w:val="single" w:sz="12" w:space="4"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r>
      <w:proofErr w:type="spellStart"/>
      <w:r w:rsidRPr="00005C4B">
        <w:rPr>
          <w:rFonts w:ascii="Consolas" w:hAnsi="Consolas"/>
        </w:rPr>
        <w:t>sb.setLength</w:t>
      </w:r>
      <w:proofErr w:type="spellEnd"/>
      <w:r w:rsidRPr="00005C4B">
        <w:rPr>
          <w:rFonts w:ascii="Consolas" w:hAnsi="Consolas"/>
        </w:rPr>
        <w:t>(0);//</w:t>
      </w:r>
      <w:proofErr w:type="spellStart"/>
      <w:r w:rsidRPr="00005C4B">
        <w:rPr>
          <w:rFonts w:ascii="Consolas" w:hAnsi="Consolas"/>
        </w:rPr>
        <w:t>sb</w:t>
      </w:r>
      <w:proofErr w:type="spellEnd"/>
      <w:r w:rsidRPr="00005C4B">
        <w:rPr>
          <w:rFonts w:ascii="Consolas" w:hAnsi="Consolas"/>
        </w:rPr>
        <w:t>初期化</w:t>
      </w:r>
    </w:p>
    <w:p w14:paraId="5E1BFD31" w14:textId="08E63AE0" w:rsidR="00005C4B" w:rsidRPr="00005C4B" w:rsidRDefault="00180C69" w:rsidP="00764F17">
      <w:pPr>
        <w:pBdr>
          <w:top w:val="single" w:sz="12" w:space="1" w:color="auto"/>
          <w:left w:val="single" w:sz="12" w:space="4" w:color="auto"/>
          <w:right w:val="single" w:sz="12" w:space="4" w:color="auto"/>
        </w:pBdr>
        <w:spacing w:line="240" w:lineRule="auto"/>
        <w:ind w:firstLine="188"/>
        <w:rPr>
          <w:rFonts w:ascii="Consolas" w:hAnsi="Consolas"/>
        </w:rPr>
      </w:pPr>
      <w:r>
        <w:rPr>
          <w:rFonts w:ascii="Consolas" w:hAnsi="Consolas"/>
          <w:noProof/>
        </w:rPr>
        <mc:AlternateContent>
          <mc:Choice Requires="wps">
            <w:drawing>
              <wp:anchor distT="0" distB="0" distL="114300" distR="114300" simplePos="0" relativeHeight="251920384" behindDoc="0" locked="0" layoutInCell="1" allowOverlap="1" wp14:anchorId="036D4B64" wp14:editId="04D50C67">
                <wp:simplePos x="0" y="0"/>
                <wp:positionH relativeFrom="column">
                  <wp:posOffset>1752822</wp:posOffset>
                </wp:positionH>
                <wp:positionV relativeFrom="paragraph">
                  <wp:posOffset>193044</wp:posOffset>
                </wp:positionV>
                <wp:extent cx="246832" cy="0"/>
                <wp:effectExtent l="0" t="0" r="20320" b="19050"/>
                <wp:wrapNone/>
                <wp:docPr id="58" name="直線コネクタ 58"/>
                <wp:cNvGraphicFramePr/>
                <a:graphic xmlns:a="http://schemas.openxmlformats.org/drawingml/2006/main">
                  <a:graphicData uri="http://schemas.microsoft.com/office/word/2010/wordprocessingShape">
                    <wps:wsp>
                      <wps:cNvCnPr/>
                      <wps:spPr>
                        <a:xfrm>
                          <a:off x="0" y="0"/>
                          <a:ext cx="24683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7B3EAA" id="直線コネクタ 58" o:spid="_x0000_s1026" style="position:absolute;left:0;text-align:left;z-index:251920384;visibility:visible;mso-wrap-style:square;mso-wrap-distance-left:9pt;mso-wrap-distance-top:0;mso-wrap-distance-right:9pt;mso-wrap-distance-bottom:0;mso-position-horizontal:absolute;mso-position-horizontal-relative:text;mso-position-vertical:absolute;mso-position-vertical-relative:text" from="138pt,15.2pt" to="157.4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" strokecolor="red" strokeweight="1.5pt">
                <v:stroke joinstyle="miter"/>
              </v:line>
            </w:pict>
          </mc:Fallback>
        </mc:AlternateContent>
      </w:r>
      <w:r w:rsidR="00005C4B" w:rsidRPr="00005C4B">
        <w:rPr>
          <w:rFonts w:ascii="Consolas" w:hAnsi="Consolas"/>
        </w:rPr>
        <w:tab/>
      </w:r>
      <w:r w:rsidR="00005C4B" w:rsidRPr="00005C4B">
        <w:rPr>
          <w:rFonts w:ascii="Consolas" w:hAnsi="Consolas"/>
        </w:rPr>
        <w:tab/>
      </w:r>
      <w:proofErr w:type="spellStart"/>
      <w:r w:rsidR="00005C4B" w:rsidRPr="00005C4B">
        <w:rPr>
          <w:rFonts w:ascii="Consolas" w:hAnsi="Consolas"/>
        </w:rPr>
        <w:t>sb.append</w:t>
      </w:r>
      <w:proofErr w:type="spellEnd"/>
      <w:r w:rsidR="00005C4B" w:rsidRPr="00005C4B">
        <w:rPr>
          <w:rFonts w:ascii="Consolas" w:hAnsi="Consolas"/>
        </w:rPr>
        <w:t>("</w:t>
      </w:r>
      <w:r w:rsidR="00005C4B" w:rsidRPr="00180C69">
        <w:rPr>
          <w:rFonts w:ascii="Consolas" w:hAnsi="Consolas"/>
        </w:rPr>
        <w:t>$1</w:t>
      </w:r>
      <w:r w:rsidR="00005C4B" w:rsidRPr="00005C4B">
        <w:rPr>
          <w:rFonts w:ascii="Consolas" w:hAnsi="Consolas"/>
        </w:rPr>
        <w:t>");</w:t>
      </w:r>
    </w:p>
    <w:p w14:paraId="72CD3397" w14:textId="6074AE24" w:rsidR="00005C4B" w:rsidRPr="00005C4B" w:rsidRDefault="00005C4B" w:rsidP="00764F17">
      <w:pPr>
        <w:pBdr>
          <w:top w:val="single" w:sz="12" w:space="1" w:color="auto"/>
          <w:left w:val="single" w:sz="12" w:space="4"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r>
      <w:proofErr w:type="spellStart"/>
      <w:r w:rsidRPr="00005C4B">
        <w:rPr>
          <w:rFonts w:ascii="Consolas" w:hAnsi="Consolas"/>
        </w:rPr>
        <w:t>shortCutJudge</w:t>
      </w:r>
      <w:proofErr w:type="spellEnd"/>
      <w:r w:rsidRPr="00005C4B">
        <w:rPr>
          <w:rFonts w:ascii="Consolas" w:hAnsi="Consolas"/>
        </w:rPr>
        <w:t>();//</w:t>
      </w:r>
      <w:r w:rsidRPr="00005C4B">
        <w:rPr>
          <w:rFonts w:ascii="Consolas" w:hAnsi="Consolas"/>
        </w:rPr>
        <w:t>判定したショートカットキーを書き加える</w:t>
      </w:r>
    </w:p>
    <w:p w14:paraId="45410C2F" w14:textId="64C7509B" w:rsidR="00005C4B" w:rsidRPr="00005C4B" w:rsidRDefault="00005C4B" w:rsidP="00764F17">
      <w:pPr>
        <w:pBdr>
          <w:top w:val="single" w:sz="12" w:space="1" w:color="auto"/>
          <w:left w:val="single" w:sz="12" w:space="4"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t xml:space="preserve">s = </w:t>
      </w:r>
      <w:proofErr w:type="spellStart"/>
      <w:r w:rsidRPr="00005C4B">
        <w:rPr>
          <w:rFonts w:ascii="Consolas" w:hAnsi="Consolas"/>
        </w:rPr>
        <w:t>sb.toString</w:t>
      </w:r>
      <w:proofErr w:type="spellEnd"/>
      <w:r w:rsidRPr="00005C4B">
        <w:rPr>
          <w:rFonts w:ascii="Consolas" w:hAnsi="Consolas"/>
        </w:rPr>
        <w:t>();</w:t>
      </w:r>
    </w:p>
    <w:p w14:paraId="6B7D494E" w14:textId="170C70D9" w:rsidR="00005C4B" w:rsidRPr="00005C4B" w:rsidRDefault="00005C4B" w:rsidP="00764F17">
      <w:pPr>
        <w:pBdr>
          <w:top w:val="single" w:sz="12" w:space="1" w:color="auto"/>
          <w:left w:val="single" w:sz="12" w:space="4"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t xml:space="preserve">c = </w:t>
      </w:r>
      <w:proofErr w:type="spellStart"/>
      <w:r w:rsidRPr="00005C4B">
        <w:rPr>
          <w:rFonts w:ascii="Consolas" w:hAnsi="Consolas"/>
        </w:rPr>
        <w:t>s.toCharArray</w:t>
      </w:r>
      <w:proofErr w:type="spellEnd"/>
      <w:r w:rsidRPr="00005C4B">
        <w:rPr>
          <w:rFonts w:ascii="Consolas" w:hAnsi="Consolas"/>
        </w:rPr>
        <w:t>();</w:t>
      </w:r>
    </w:p>
    <w:p w14:paraId="37A20461" w14:textId="77777777" w:rsidR="00005C4B" w:rsidRDefault="00005C4B" w:rsidP="00764F17">
      <w:pPr>
        <w:pBdr>
          <w:top w:val="single" w:sz="12" w:space="1" w:color="auto"/>
          <w:left w:val="single" w:sz="12" w:space="4"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r>
      <w:proofErr w:type="spellStart"/>
      <w:r w:rsidRPr="00005C4B">
        <w:rPr>
          <w:rFonts w:ascii="Consolas" w:hAnsi="Consolas"/>
        </w:rPr>
        <w:t>label.setText</w:t>
      </w:r>
      <w:proofErr w:type="spellEnd"/>
      <w:r w:rsidRPr="00005C4B">
        <w:rPr>
          <w:rFonts w:ascii="Consolas" w:hAnsi="Consolas"/>
        </w:rPr>
        <w:t>("</w:t>
      </w:r>
      <w:r w:rsidRPr="00005C4B">
        <w:rPr>
          <w:rFonts w:ascii="Consolas" w:hAnsi="Consolas"/>
        </w:rPr>
        <w:t>シングルプッシュ目に、ショートカットキー</w:t>
      </w:r>
    </w:p>
    <w:p w14:paraId="40721432" w14:textId="12AB84D0" w:rsidR="00005C4B" w:rsidRPr="00005C4B" w:rsidRDefault="00005C4B" w:rsidP="00764F17">
      <w:pPr>
        <w:pBdr>
          <w:top w:val="single" w:sz="12" w:space="1" w:color="auto"/>
          <w:left w:val="single" w:sz="12" w:space="4" w:color="auto"/>
          <w:right w:val="single" w:sz="12" w:space="4" w:color="auto"/>
        </w:pBdr>
        <w:spacing w:line="240" w:lineRule="auto"/>
        <w:ind w:firstLine="188"/>
        <w:rPr>
          <w:rFonts w:ascii="Consolas" w:hAnsi="Consolas"/>
        </w:rPr>
      </w:pPr>
      <w:r>
        <w:rPr>
          <w:rFonts w:ascii="Consolas" w:hAnsi="Consolas"/>
        </w:rPr>
        <w:tab/>
      </w:r>
      <w:r>
        <w:rPr>
          <w:rFonts w:ascii="Consolas" w:hAnsi="Consolas"/>
        </w:rPr>
        <w:tab/>
      </w:r>
      <w:r>
        <w:rPr>
          <w:rFonts w:ascii="Consolas" w:hAnsi="Consolas"/>
        </w:rPr>
        <w:tab/>
      </w:r>
      <w:r>
        <w:rPr>
          <w:rFonts w:ascii="Consolas" w:hAnsi="Consolas"/>
        </w:rPr>
        <w:tab/>
      </w:r>
      <w:r w:rsidRPr="00005C4B">
        <w:rPr>
          <w:rFonts w:ascii="Consolas" w:hAnsi="Consolas"/>
        </w:rPr>
        <w:t xml:space="preserve">[ " + </w:t>
      </w:r>
      <w:proofErr w:type="spellStart"/>
      <w:r w:rsidRPr="00005C4B">
        <w:rPr>
          <w:rFonts w:ascii="Consolas" w:hAnsi="Consolas"/>
        </w:rPr>
        <w:t>shortCutName</w:t>
      </w:r>
      <w:proofErr w:type="spellEnd"/>
      <w:r w:rsidRPr="00005C4B">
        <w:rPr>
          <w:rFonts w:ascii="Consolas" w:hAnsi="Consolas"/>
        </w:rPr>
        <w:t xml:space="preserve"> + " ]</w:t>
      </w:r>
      <w:r w:rsidRPr="00005C4B">
        <w:rPr>
          <w:rFonts w:ascii="Consolas" w:hAnsi="Consolas"/>
        </w:rPr>
        <w:t>を登録しました。</w:t>
      </w:r>
      <w:r w:rsidRPr="00005C4B">
        <w:rPr>
          <w:rFonts w:ascii="Consolas" w:hAnsi="Consolas"/>
        </w:rPr>
        <w:t>");</w:t>
      </w:r>
    </w:p>
    <w:p w14:paraId="737D9A80" w14:textId="0EAD19A0" w:rsidR="00005C4B" w:rsidRPr="00005C4B" w:rsidRDefault="00005C4B" w:rsidP="00764F17">
      <w:pPr>
        <w:pBdr>
          <w:top w:val="single" w:sz="12" w:space="1" w:color="auto"/>
          <w:left w:val="single" w:sz="12" w:space="4" w:color="auto"/>
          <w:right w:val="single" w:sz="12" w:space="4" w:color="auto"/>
        </w:pBdr>
        <w:spacing w:line="240" w:lineRule="auto"/>
        <w:ind w:firstLine="188"/>
        <w:rPr>
          <w:rFonts w:ascii="Consolas" w:hAnsi="Consolas"/>
        </w:rPr>
      </w:pPr>
      <w:r>
        <w:rPr>
          <w:rFonts w:ascii="Consolas" w:hAnsi="Consolas"/>
        </w:rPr>
        <w:tab/>
      </w:r>
      <w:r w:rsidRPr="00005C4B">
        <w:rPr>
          <w:rFonts w:ascii="Consolas" w:hAnsi="Consolas"/>
        </w:rPr>
        <w:tab/>
        <w:t>emptyJudge2 = ("</w:t>
      </w:r>
      <w:proofErr w:type="spellStart"/>
      <w:r w:rsidRPr="00005C4B">
        <w:rPr>
          <w:rFonts w:ascii="Consolas" w:hAnsi="Consolas"/>
        </w:rPr>
        <w:t>ShortCutSelected</w:t>
      </w:r>
      <w:proofErr w:type="spellEnd"/>
      <w:r w:rsidRPr="00005C4B">
        <w:rPr>
          <w:rFonts w:ascii="Consolas" w:hAnsi="Consolas"/>
        </w:rPr>
        <w:t>");</w:t>
      </w:r>
    </w:p>
    <w:p w14:paraId="01A0AD6E" w14:textId="740CCB5B" w:rsidR="00741643" w:rsidRPr="00005C4B" w:rsidRDefault="00005C4B" w:rsidP="009D29F8">
      <w:pPr>
        <w:pBdr>
          <w:top w:val="single" w:sz="12" w:space="1" w:color="auto"/>
          <w:left w:val="single" w:sz="12" w:space="4" w:color="auto"/>
          <w:right w:val="single" w:sz="12" w:space="4" w:color="auto"/>
        </w:pBdr>
        <w:spacing w:line="276" w:lineRule="auto"/>
        <w:ind w:firstLine="188"/>
        <w:rPr>
          <w:rFonts w:ascii="Consolas" w:hAnsi="Consolas"/>
        </w:rPr>
      </w:pPr>
      <w:r w:rsidRPr="00005C4B">
        <w:rPr>
          <w:rFonts w:ascii="Consolas" w:hAnsi="Consolas"/>
        </w:rPr>
        <w:tab/>
      </w:r>
      <w:r w:rsidR="009D29F8">
        <w:rPr>
          <w:rFonts w:ascii="Consolas" w:hAnsi="Consolas" w:hint="eastAsia"/>
        </w:rPr>
        <w:tab/>
      </w:r>
      <w:r w:rsidR="009D29F8">
        <w:rPr>
          <w:rFonts w:ascii="Consolas" w:hAnsi="Consolas" w:hint="eastAsia"/>
        </w:rPr>
        <w:t>（省略）</w:t>
      </w:r>
    </w:p>
    <w:p w14:paraId="15689E55" w14:textId="22C12C8F"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sidRPr="00005C4B">
        <w:rPr>
          <w:rFonts w:ascii="Consolas" w:hAnsi="Consolas"/>
        </w:rPr>
        <w:tab/>
        <w:t>//text</w:t>
      </w:r>
      <w:r w:rsidRPr="00005C4B">
        <w:rPr>
          <w:rFonts w:ascii="Consolas" w:hAnsi="Consolas"/>
        </w:rPr>
        <w:t>が選択されている時だけテキスト送信</w:t>
      </w:r>
    </w:p>
    <w:p w14:paraId="698ED71A" w14:textId="559298B3"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sidRPr="00005C4B">
        <w:rPr>
          <w:rFonts w:ascii="Consolas" w:hAnsi="Consolas"/>
        </w:rPr>
        <w:tab/>
        <w:t>} else if (radio[3].</w:t>
      </w:r>
      <w:proofErr w:type="spellStart"/>
      <w:r w:rsidRPr="00005C4B">
        <w:rPr>
          <w:rFonts w:ascii="Consolas" w:hAnsi="Consolas"/>
        </w:rPr>
        <w:t>isSelected</w:t>
      </w:r>
      <w:proofErr w:type="spellEnd"/>
      <w:r w:rsidRPr="00005C4B">
        <w:rPr>
          <w:rFonts w:ascii="Consolas" w:hAnsi="Consolas"/>
        </w:rPr>
        <w:t>()) {</w:t>
      </w:r>
    </w:p>
    <w:p w14:paraId="27DEF170" w14:textId="59A2E107"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r>
      <w:proofErr w:type="spellStart"/>
      <w:r w:rsidRPr="00005C4B">
        <w:rPr>
          <w:rFonts w:ascii="Consolas" w:hAnsi="Consolas"/>
        </w:rPr>
        <w:t>sb.setLength</w:t>
      </w:r>
      <w:proofErr w:type="spellEnd"/>
      <w:r w:rsidRPr="00005C4B">
        <w:rPr>
          <w:rFonts w:ascii="Consolas" w:hAnsi="Consolas"/>
        </w:rPr>
        <w:t>(0);//</w:t>
      </w:r>
      <w:proofErr w:type="spellStart"/>
      <w:r w:rsidRPr="00005C4B">
        <w:rPr>
          <w:rFonts w:ascii="Consolas" w:hAnsi="Consolas"/>
        </w:rPr>
        <w:t>sb</w:t>
      </w:r>
      <w:proofErr w:type="spellEnd"/>
      <w:r w:rsidRPr="00005C4B">
        <w:rPr>
          <w:rFonts w:ascii="Consolas" w:hAnsi="Consolas"/>
        </w:rPr>
        <w:t>初期化</w:t>
      </w:r>
    </w:p>
    <w:p w14:paraId="2EE12C3B" w14:textId="2234A628" w:rsidR="00005C4B" w:rsidRPr="00005C4B" w:rsidRDefault="00180C69" w:rsidP="00764F17">
      <w:pPr>
        <w:pBdr>
          <w:left w:val="single" w:sz="12" w:space="4" w:color="auto"/>
          <w:bottom w:val="single" w:sz="12" w:space="1" w:color="auto"/>
          <w:right w:val="single" w:sz="12" w:space="4" w:color="auto"/>
        </w:pBdr>
        <w:spacing w:line="240" w:lineRule="auto"/>
        <w:ind w:firstLine="188"/>
        <w:rPr>
          <w:rFonts w:ascii="Consolas" w:hAnsi="Consolas"/>
        </w:rPr>
      </w:pPr>
      <w:r>
        <w:rPr>
          <w:rFonts w:ascii="Consolas" w:hAnsi="Consolas"/>
          <w:noProof/>
        </w:rPr>
        <mc:AlternateContent>
          <mc:Choice Requires="wps">
            <w:drawing>
              <wp:anchor distT="0" distB="0" distL="114300" distR="114300" simplePos="0" relativeHeight="251922432" behindDoc="0" locked="0" layoutInCell="1" allowOverlap="1" wp14:anchorId="5D83D70B" wp14:editId="7C4989E8">
                <wp:simplePos x="0" y="0"/>
                <wp:positionH relativeFrom="column">
                  <wp:posOffset>1750283</wp:posOffset>
                </wp:positionH>
                <wp:positionV relativeFrom="paragraph">
                  <wp:posOffset>189865</wp:posOffset>
                </wp:positionV>
                <wp:extent cx="246832" cy="0"/>
                <wp:effectExtent l="0" t="0" r="20320" b="19050"/>
                <wp:wrapNone/>
                <wp:docPr id="59" name="直線コネクタ 59"/>
                <wp:cNvGraphicFramePr/>
                <a:graphic xmlns:a="http://schemas.openxmlformats.org/drawingml/2006/main">
                  <a:graphicData uri="http://schemas.microsoft.com/office/word/2010/wordprocessingShape">
                    <wps:wsp>
                      <wps:cNvCnPr/>
                      <wps:spPr>
                        <a:xfrm>
                          <a:off x="0" y="0"/>
                          <a:ext cx="24683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BCBEEB" id="直線コネクタ 59" o:spid="_x0000_s1026" style="position:absolute;left:0;text-align:left;z-index:251922432;visibility:visible;mso-wrap-style:square;mso-wrap-distance-left:9pt;mso-wrap-distance-top:0;mso-wrap-distance-right:9pt;mso-wrap-distance-bottom:0;mso-position-horizontal:absolute;mso-position-horizontal-relative:text;mso-position-vertical:absolute;mso-position-vertical-relative:text" from="137.8pt,14.95pt" to="157.2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" strokecolor="red" strokeweight="1.5pt">
                <v:stroke joinstyle="miter"/>
              </v:line>
            </w:pict>
          </mc:Fallback>
        </mc:AlternateContent>
      </w:r>
      <w:r w:rsidR="00005C4B" w:rsidRPr="00005C4B">
        <w:rPr>
          <w:rFonts w:ascii="Consolas" w:hAnsi="Consolas"/>
        </w:rPr>
        <w:tab/>
      </w:r>
      <w:r w:rsidR="00005C4B" w:rsidRPr="00005C4B">
        <w:rPr>
          <w:rFonts w:ascii="Consolas" w:hAnsi="Consolas"/>
        </w:rPr>
        <w:tab/>
      </w:r>
      <w:proofErr w:type="spellStart"/>
      <w:r w:rsidR="00005C4B" w:rsidRPr="00005C4B">
        <w:rPr>
          <w:rFonts w:ascii="Consolas" w:hAnsi="Consolas"/>
        </w:rPr>
        <w:t>sb.append</w:t>
      </w:r>
      <w:proofErr w:type="spellEnd"/>
      <w:r w:rsidR="00005C4B" w:rsidRPr="00005C4B">
        <w:rPr>
          <w:rFonts w:ascii="Consolas" w:hAnsi="Consolas"/>
        </w:rPr>
        <w:t>("&amp;1");</w:t>
      </w:r>
    </w:p>
    <w:p w14:paraId="0F6AA569" w14:textId="0B015F8A"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r>
      <w:proofErr w:type="spellStart"/>
      <w:r w:rsidRPr="00005C4B">
        <w:rPr>
          <w:rFonts w:ascii="Consolas" w:hAnsi="Consolas"/>
        </w:rPr>
        <w:t>sb.append</w:t>
      </w:r>
      <w:proofErr w:type="spellEnd"/>
      <w:r w:rsidRPr="00005C4B">
        <w:rPr>
          <w:rFonts w:ascii="Consolas" w:hAnsi="Consolas"/>
        </w:rPr>
        <w:t>(</w:t>
      </w:r>
      <w:proofErr w:type="spellStart"/>
      <w:r w:rsidRPr="00005C4B">
        <w:rPr>
          <w:rFonts w:ascii="Consolas" w:hAnsi="Consolas"/>
        </w:rPr>
        <w:t>text.getText</w:t>
      </w:r>
      <w:proofErr w:type="spellEnd"/>
      <w:r w:rsidRPr="00005C4B">
        <w:rPr>
          <w:rFonts w:ascii="Consolas" w:hAnsi="Consolas"/>
        </w:rPr>
        <w:t>());</w:t>
      </w:r>
    </w:p>
    <w:p w14:paraId="095855AF" w14:textId="4ACD07E9"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t xml:space="preserve">s = </w:t>
      </w:r>
      <w:proofErr w:type="spellStart"/>
      <w:r w:rsidRPr="00005C4B">
        <w:rPr>
          <w:rFonts w:ascii="Consolas" w:hAnsi="Consolas"/>
        </w:rPr>
        <w:t>sb.toString</w:t>
      </w:r>
      <w:proofErr w:type="spellEnd"/>
      <w:r w:rsidRPr="00005C4B">
        <w:rPr>
          <w:rFonts w:ascii="Consolas" w:hAnsi="Consolas"/>
        </w:rPr>
        <w:t>();</w:t>
      </w:r>
    </w:p>
    <w:p w14:paraId="1CDBD851" w14:textId="1FEBB405"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t xml:space="preserve">c = </w:t>
      </w:r>
      <w:proofErr w:type="spellStart"/>
      <w:r w:rsidRPr="00005C4B">
        <w:rPr>
          <w:rFonts w:ascii="Consolas" w:hAnsi="Consolas"/>
        </w:rPr>
        <w:t>s.toCharArray</w:t>
      </w:r>
      <w:proofErr w:type="spellEnd"/>
      <w:r w:rsidRPr="00005C4B">
        <w:rPr>
          <w:rFonts w:ascii="Consolas" w:hAnsi="Consolas"/>
        </w:rPr>
        <w:t>();</w:t>
      </w:r>
    </w:p>
    <w:p w14:paraId="47B1962A" w14:textId="77777777" w:rsid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r>
      <w:proofErr w:type="spellStart"/>
      <w:r w:rsidRPr="00005C4B">
        <w:rPr>
          <w:rFonts w:ascii="Consolas" w:hAnsi="Consolas"/>
        </w:rPr>
        <w:t>label.setText</w:t>
      </w:r>
      <w:proofErr w:type="spellEnd"/>
      <w:r w:rsidRPr="00005C4B">
        <w:rPr>
          <w:rFonts w:ascii="Consolas" w:hAnsi="Consolas"/>
        </w:rPr>
        <w:t>("</w:t>
      </w:r>
      <w:r w:rsidRPr="00005C4B">
        <w:rPr>
          <w:rFonts w:ascii="Consolas" w:hAnsi="Consolas"/>
        </w:rPr>
        <w:t>シングルプッシュ目に、テキスト</w:t>
      </w:r>
    </w:p>
    <w:p w14:paraId="390668AD" w14:textId="77932627"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Pr>
          <w:rFonts w:ascii="Consolas" w:hAnsi="Consolas"/>
        </w:rPr>
        <w:tab/>
      </w:r>
      <w:r>
        <w:rPr>
          <w:rFonts w:ascii="Consolas" w:hAnsi="Consolas"/>
        </w:rPr>
        <w:tab/>
      </w:r>
      <w:r>
        <w:rPr>
          <w:rFonts w:ascii="Consolas" w:hAnsi="Consolas"/>
        </w:rPr>
        <w:tab/>
      </w:r>
      <w:r>
        <w:rPr>
          <w:rFonts w:ascii="Consolas" w:hAnsi="Consolas" w:hint="eastAsia"/>
        </w:rPr>
        <w:t xml:space="preserve">　</w:t>
      </w:r>
      <w:r w:rsidRPr="00005C4B">
        <w:rPr>
          <w:rFonts w:ascii="Consolas" w:hAnsi="Consolas"/>
        </w:rPr>
        <w:t xml:space="preserve">[ " + </w:t>
      </w:r>
      <w:proofErr w:type="spellStart"/>
      <w:r w:rsidRPr="00005C4B">
        <w:rPr>
          <w:rFonts w:ascii="Consolas" w:hAnsi="Consolas"/>
        </w:rPr>
        <w:t>text.getText</w:t>
      </w:r>
      <w:proofErr w:type="spellEnd"/>
      <w:r w:rsidRPr="00005C4B">
        <w:rPr>
          <w:rFonts w:ascii="Consolas" w:hAnsi="Consolas"/>
        </w:rPr>
        <w:t>() + " ]</w:t>
      </w:r>
      <w:r w:rsidRPr="00005C4B">
        <w:rPr>
          <w:rFonts w:ascii="Consolas" w:hAnsi="Consolas"/>
        </w:rPr>
        <w:t>を登録しました。</w:t>
      </w:r>
      <w:r w:rsidRPr="00005C4B">
        <w:rPr>
          <w:rFonts w:ascii="Consolas" w:hAnsi="Consolas"/>
        </w:rPr>
        <w:t>");</w:t>
      </w:r>
    </w:p>
    <w:p w14:paraId="45EA991A" w14:textId="5576FBB6"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t>emptyJudge2 = ("</w:t>
      </w:r>
      <w:proofErr w:type="spellStart"/>
      <w:r w:rsidRPr="00005C4B">
        <w:rPr>
          <w:rFonts w:ascii="Consolas" w:hAnsi="Consolas"/>
        </w:rPr>
        <w:t>TextSelected</w:t>
      </w:r>
      <w:proofErr w:type="spellEnd"/>
      <w:r w:rsidRPr="00005C4B">
        <w:rPr>
          <w:rFonts w:ascii="Consolas" w:hAnsi="Consolas"/>
        </w:rPr>
        <w:t>");</w:t>
      </w:r>
    </w:p>
    <w:p w14:paraId="7FBB5BF2" w14:textId="0A0BA7FF" w:rsidR="00005C4B" w:rsidRPr="00005C4B" w:rsidRDefault="00005C4B" w:rsidP="009D29F8">
      <w:pPr>
        <w:pBdr>
          <w:left w:val="single" w:sz="12" w:space="4" w:color="auto"/>
          <w:bottom w:val="single" w:sz="12" w:space="1" w:color="auto"/>
          <w:right w:val="single" w:sz="12" w:space="4" w:color="auto"/>
        </w:pBdr>
        <w:spacing w:line="276" w:lineRule="auto"/>
        <w:ind w:firstLine="188"/>
        <w:rPr>
          <w:rFonts w:ascii="Consolas" w:hAnsi="Consolas"/>
        </w:rPr>
      </w:pPr>
      <w:r w:rsidRPr="00005C4B">
        <w:rPr>
          <w:rFonts w:ascii="Consolas" w:hAnsi="Consolas"/>
        </w:rPr>
        <w:tab/>
      </w:r>
      <w:r w:rsidR="009D29F8">
        <w:rPr>
          <w:rFonts w:ascii="Consolas" w:hAnsi="Consolas"/>
        </w:rPr>
        <w:tab/>
      </w:r>
      <w:r w:rsidR="009D29F8">
        <w:rPr>
          <w:rFonts w:ascii="Consolas" w:hAnsi="Consolas" w:hint="eastAsia"/>
        </w:rPr>
        <w:t>（省略）</w:t>
      </w:r>
    </w:p>
    <w:p w14:paraId="51C35391" w14:textId="58208C52"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sidRPr="00005C4B">
        <w:rPr>
          <w:rFonts w:ascii="Consolas" w:hAnsi="Consolas"/>
        </w:rPr>
        <w:tab/>
        <w:t>} else {</w:t>
      </w:r>
    </w:p>
    <w:p w14:paraId="4D69B6DE" w14:textId="61FBC5A8"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sidRPr="00005C4B">
        <w:rPr>
          <w:rFonts w:ascii="Consolas" w:hAnsi="Consolas"/>
        </w:rPr>
        <w:tab/>
      </w:r>
      <w:r w:rsidRPr="00005C4B">
        <w:rPr>
          <w:rFonts w:ascii="Consolas" w:hAnsi="Consolas"/>
        </w:rPr>
        <w:tab/>
        <w:t>//</w:t>
      </w:r>
      <w:r w:rsidRPr="00005C4B">
        <w:rPr>
          <w:rFonts w:ascii="Consolas" w:hAnsi="Consolas"/>
        </w:rPr>
        <w:t>何もしない</w:t>
      </w:r>
    </w:p>
    <w:p w14:paraId="6B9950A4" w14:textId="2B6AE999"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sidRPr="00005C4B">
        <w:rPr>
          <w:rFonts w:ascii="Consolas" w:hAnsi="Consolas"/>
        </w:rPr>
        <w:tab/>
        <w:t>}</w:t>
      </w:r>
    </w:p>
    <w:p w14:paraId="5828C812" w14:textId="562FB92A" w:rsidR="00005C4B" w:rsidRDefault="00313DF2" w:rsidP="009D29F8">
      <w:pPr>
        <w:pBdr>
          <w:left w:val="single" w:sz="12" w:space="4" w:color="auto"/>
          <w:bottom w:val="single" w:sz="12" w:space="1" w:color="auto"/>
          <w:right w:val="single" w:sz="12" w:space="4" w:color="auto"/>
        </w:pBdr>
        <w:spacing w:line="276" w:lineRule="auto"/>
        <w:ind w:firstLine="188"/>
        <w:rPr>
          <w:rFonts w:ascii="Consolas" w:hAnsi="Consolas"/>
        </w:rPr>
      </w:pPr>
      <w:r>
        <w:rPr>
          <w:rFonts w:ascii="Consolas" w:hAnsi="Consolas"/>
        </w:rPr>
        <w:tab/>
      </w:r>
      <w:r>
        <w:rPr>
          <w:rFonts w:ascii="Consolas" w:hAnsi="Consolas"/>
        </w:rPr>
        <w:tab/>
      </w:r>
      <w:r>
        <w:rPr>
          <w:rFonts w:ascii="Consolas" w:hAnsi="Consolas" w:hint="eastAsia"/>
        </w:rPr>
        <w:t>（省略）</w:t>
      </w:r>
    </w:p>
    <w:p w14:paraId="5C023C6C" w14:textId="48560DBB" w:rsidR="00005C4B" w:rsidRPr="00005C4B" w:rsidRDefault="00005C4B" w:rsidP="00764F17">
      <w:pPr>
        <w:pBdr>
          <w:left w:val="single" w:sz="12" w:space="4" w:color="auto"/>
          <w:bottom w:val="single" w:sz="12" w:space="1" w:color="auto"/>
          <w:right w:val="single" w:sz="12" w:space="4" w:color="auto"/>
        </w:pBdr>
        <w:spacing w:line="240" w:lineRule="auto"/>
        <w:ind w:firstLine="188"/>
        <w:rPr>
          <w:rFonts w:ascii="Consolas" w:hAnsi="Consolas"/>
        </w:rPr>
      </w:pPr>
      <w:r>
        <w:rPr>
          <w:rFonts w:ascii="Consolas" w:hAnsi="Consolas" w:hint="eastAsia"/>
        </w:rPr>
        <w:t>}</w:t>
      </w:r>
    </w:p>
    <w:p w14:paraId="73F48DF7" w14:textId="358A57C5" w:rsidR="00313DF2" w:rsidRPr="009D29F8" w:rsidRDefault="007236E5" w:rsidP="009D29F8">
      <w:pPr>
        <w:spacing w:line="276" w:lineRule="auto"/>
        <w:ind w:firstLine="184"/>
        <w:jc w:val="center"/>
        <w:rPr>
          <w:b/>
        </w:rPr>
      </w:pPr>
      <w:r w:rsidRPr="00721456">
        <w:rPr>
          <w:rFonts w:hint="eastAsia"/>
          <w:b/>
        </w:rPr>
        <w:t xml:space="preserve">リスト 4.3.1.1　</w:t>
      </w:r>
      <w:r w:rsidRPr="00721456">
        <w:rPr>
          <w:rFonts w:ascii="Consolas" w:hAnsi="Consolas"/>
          <w:b/>
        </w:rPr>
        <w:t xml:space="preserve"> </w:t>
      </w:r>
      <w:proofErr w:type="spellStart"/>
      <w:r w:rsidRPr="00721456">
        <w:rPr>
          <w:rFonts w:eastAsiaTheme="minorHAnsi"/>
          <w:b/>
        </w:rPr>
        <w:t>actionPerformed</w:t>
      </w:r>
      <w:proofErr w:type="spellEnd"/>
      <w:r w:rsidRPr="00721456">
        <w:rPr>
          <w:rFonts w:ascii="Consolas" w:hAnsi="Consolas" w:hint="eastAsia"/>
          <w:b/>
        </w:rPr>
        <w:t>関数</w:t>
      </w:r>
    </w:p>
    <w:p w14:paraId="3ECFE48D" w14:textId="5CC5DC59" w:rsidR="00764F17" w:rsidRDefault="00764F17">
      <w:pPr>
        <w:widowControl/>
        <w:spacing w:line="240" w:lineRule="auto"/>
        <w:ind w:firstLineChars="0" w:firstLine="0"/>
        <w:jc w:val="left"/>
      </w:pPr>
      <w:r>
        <w:rPr>
          <w:rFonts w:hint="eastAsia"/>
        </w:rPr>
        <w:lastRenderedPageBreak/>
        <w:t xml:space="preserve">　また,Arduinoでの判別は以下のとおりである</w:t>
      </w:r>
      <w:r w:rsidR="00A54405">
        <w:rPr>
          <w:rFonts w:hint="eastAsia"/>
        </w:rPr>
        <w:t>.</w:t>
      </w:r>
    </w:p>
    <w:p w14:paraId="1C123826" w14:textId="620C5435" w:rsidR="00741643" w:rsidRPr="00741643" w:rsidRDefault="00180C69"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Pr>
          <w:rFonts w:ascii="Consolas" w:hAnsi="Consolas"/>
          <w:noProof/>
        </w:rPr>
        <mc:AlternateContent>
          <mc:Choice Requires="wps">
            <w:drawing>
              <wp:anchor distT="0" distB="0" distL="114300" distR="114300" simplePos="0" relativeHeight="251924480" behindDoc="0" locked="0" layoutInCell="1" allowOverlap="1" wp14:anchorId="41C7F6A7" wp14:editId="2C3C75DB">
                <wp:simplePos x="0" y="0"/>
                <wp:positionH relativeFrom="column">
                  <wp:posOffset>1644338</wp:posOffset>
                </wp:positionH>
                <wp:positionV relativeFrom="paragraph">
                  <wp:posOffset>228771</wp:posOffset>
                </wp:positionV>
                <wp:extent cx="246832" cy="0"/>
                <wp:effectExtent l="0" t="0" r="20320" b="19050"/>
                <wp:wrapNone/>
                <wp:docPr id="60" name="直線コネクタ 60"/>
                <wp:cNvGraphicFramePr/>
                <a:graphic xmlns:a="http://schemas.openxmlformats.org/drawingml/2006/main">
                  <a:graphicData uri="http://schemas.microsoft.com/office/word/2010/wordprocessingShape">
                    <wps:wsp>
                      <wps:cNvCnPr/>
                      <wps:spPr>
                        <a:xfrm>
                          <a:off x="0" y="0"/>
                          <a:ext cx="24683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35E190" id="直線コネクタ 60" o:spid="_x0000_s1026" style="position:absolute;left:0;text-align:left;z-index:251924480;visibility:visible;mso-wrap-style:square;mso-wrap-distance-left:9pt;mso-wrap-distance-top:0;mso-wrap-distance-right:9pt;mso-wrap-distance-bottom:0;mso-position-horizontal:absolute;mso-position-horizontal-relative:text;mso-position-vertical:absolute;mso-position-vertical-relative:text" from="129.5pt,18pt" to="148.9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" strokecolor="red" strokeweight="1.5pt">
                <v:stroke joinstyle="miter"/>
              </v:line>
            </w:pict>
          </mc:Fallback>
        </mc:AlternateContent>
      </w:r>
      <w:r w:rsidR="00741643" w:rsidRPr="00741643">
        <w:rPr>
          <w:rFonts w:ascii="Consolas" w:hAnsi="Consolas"/>
        </w:rPr>
        <w:t>if (</w:t>
      </w:r>
      <w:proofErr w:type="spellStart"/>
      <w:r w:rsidR="00741643" w:rsidRPr="00741643">
        <w:rPr>
          <w:rFonts w:ascii="Consolas" w:hAnsi="Consolas"/>
        </w:rPr>
        <w:t>textJudge.startsWith</w:t>
      </w:r>
      <w:proofErr w:type="spellEnd"/>
      <w:r w:rsidR="00741643" w:rsidRPr="00741643">
        <w:rPr>
          <w:rFonts w:ascii="Consolas" w:hAnsi="Consolas"/>
        </w:rPr>
        <w:t>("$")) { //&amp;</w:t>
      </w:r>
      <w:r w:rsidR="00741643" w:rsidRPr="00741643">
        <w:rPr>
          <w:rFonts w:ascii="Consolas" w:hAnsi="Consolas"/>
        </w:rPr>
        <w:t>から続けばキー判定</w:t>
      </w:r>
    </w:p>
    <w:p w14:paraId="0200C839" w14:textId="2EDB7946" w:rsidR="00741643" w:rsidRPr="00741643" w:rsidRDefault="00741643"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w:t>
      </w:r>
      <w:r w:rsidRPr="00741643">
        <w:rPr>
          <w:rFonts w:ascii="Consolas" w:hAnsi="Consolas"/>
        </w:rPr>
        <w:t>プッシュ１回</w:t>
      </w:r>
    </w:p>
    <w:p w14:paraId="730DF1F2" w14:textId="6D17CF37" w:rsidR="00741643" w:rsidRPr="00741643" w:rsidRDefault="00180C69"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Pr>
          <w:rFonts w:ascii="Consolas" w:hAnsi="Consolas"/>
          <w:noProof/>
        </w:rPr>
        <mc:AlternateContent>
          <mc:Choice Requires="wps">
            <w:drawing>
              <wp:anchor distT="0" distB="0" distL="114300" distR="114300" simplePos="0" relativeHeight="251926528" behindDoc="0" locked="0" layoutInCell="1" allowOverlap="1" wp14:anchorId="41F6FECA" wp14:editId="26820DAE">
                <wp:simplePos x="0" y="0"/>
                <wp:positionH relativeFrom="column">
                  <wp:posOffset>2026001</wp:posOffset>
                </wp:positionH>
                <wp:positionV relativeFrom="paragraph">
                  <wp:posOffset>203674</wp:posOffset>
                </wp:positionV>
                <wp:extent cx="246832" cy="0"/>
                <wp:effectExtent l="0" t="0" r="20320" b="19050"/>
                <wp:wrapNone/>
                <wp:docPr id="61" name="直線コネクタ 61"/>
                <wp:cNvGraphicFramePr/>
                <a:graphic xmlns:a="http://schemas.openxmlformats.org/drawingml/2006/main">
                  <a:graphicData uri="http://schemas.microsoft.com/office/word/2010/wordprocessingShape">
                    <wps:wsp>
                      <wps:cNvCnPr/>
                      <wps:spPr>
                        <a:xfrm>
                          <a:off x="0" y="0"/>
                          <a:ext cx="24683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098371" id="直線コネクタ 61" o:spid="_x0000_s1026" style="position:absolute;left:0;text-align:left;z-index:251926528;visibility:visible;mso-wrap-style:square;mso-wrap-distance-left:9pt;mso-wrap-distance-top:0;mso-wrap-distance-right:9pt;mso-wrap-distance-bottom:0;mso-position-horizontal:absolute;mso-position-horizontal-relative:text;mso-position-vertical:absolute;mso-position-vertical-relative:text" from="159.55pt,16.05pt" to="179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" strokecolor="red" strokeweight="1.5pt">
                <v:stroke joinstyle="miter"/>
              </v:line>
            </w:pict>
          </mc:Fallback>
        </mc:AlternateContent>
      </w:r>
      <w:r w:rsidR="00741643" w:rsidRPr="00741643">
        <w:rPr>
          <w:rFonts w:ascii="Consolas" w:hAnsi="Consolas"/>
        </w:rPr>
        <w:t xml:space="preserve">      if (</w:t>
      </w:r>
      <w:proofErr w:type="spellStart"/>
      <w:r w:rsidR="00741643" w:rsidRPr="00741643">
        <w:rPr>
          <w:rFonts w:ascii="Consolas" w:hAnsi="Consolas"/>
        </w:rPr>
        <w:t>textJudge.startsWith</w:t>
      </w:r>
      <w:proofErr w:type="spellEnd"/>
      <w:r w:rsidR="00741643" w:rsidRPr="00741643">
        <w:rPr>
          <w:rFonts w:ascii="Consolas" w:hAnsi="Consolas"/>
        </w:rPr>
        <w:t>("$1")) { //$1</w:t>
      </w:r>
      <w:r w:rsidR="00741643" w:rsidRPr="00741643">
        <w:rPr>
          <w:rFonts w:ascii="Consolas" w:hAnsi="Consolas"/>
        </w:rPr>
        <w:t>から続けば</w:t>
      </w:r>
      <w:r w:rsidR="00741643" w:rsidRPr="00741643">
        <w:rPr>
          <w:rFonts w:ascii="Consolas" w:hAnsi="Consolas"/>
        </w:rPr>
        <w:t>1</w:t>
      </w:r>
      <w:r w:rsidR="00741643" w:rsidRPr="00741643">
        <w:rPr>
          <w:rFonts w:ascii="Consolas" w:hAnsi="Consolas"/>
        </w:rPr>
        <w:t>プッシュに割り当て</w:t>
      </w:r>
    </w:p>
    <w:p w14:paraId="7907B671" w14:textId="4B206721" w:rsidR="00741643" w:rsidRPr="00741643" w:rsidRDefault="00741643"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text1 = ""; //</w:t>
      </w:r>
      <w:r w:rsidRPr="00741643">
        <w:rPr>
          <w:rFonts w:ascii="Consolas" w:hAnsi="Consolas"/>
        </w:rPr>
        <w:t>テキストでないため以前の値を初期化</w:t>
      </w:r>
    </w:p>
    <w:p w14:paraId="37EF029D" w14:textId="07A0CCD7" w:rsidR="00741643" w:rsidRPr="00741643" w:rsidRDefault="00741643"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w:t>
      </w:r>
      <w:proofErr w:type="spellStart"/>
      <w:r w:rsidRPr="00741643">
        <w:rPr>
          <w:rFonts w:ascii="Consolas" w:hAnsi="Consolas"/>
        </w:rPr>
        <w:t>pushNumber</w:t>
      </w:r>
      <w:proofErr w:type="spellEnd"/>
      <w:r w:rsidRPr="00741643">
        <w:rPr>
          <w:rFonts w:ascii="Consolas" w:hAnsi="Consolas"/>
        </w:rPr>
        <w:t>=0;</w:t>
      </w:r>
    </w:p>
    <w:p w14:paraId="67441AB9" w14:textId="2DCEC3E5" w:rsidR="00741643" w:rsidRPr="00741643" w:rsidRDefault="00741643"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w:t>
      </w:r>
      <w:proofErr w:type="spellStart"/>
      <w:r w:rsidRPr="00741643">
        <w:rPr>
          <w:rFonts w:ascii="Consolas" w:hAnsi="Consolas"/>
        </w:rPr>
        <w:t>shortCutJudge</w:t>
      </w:r>
      <w:proofErr w:type="spellEnd"/>
      <w:r w:rsidRPr="00741643">
        <w:rPr>
          <w:rFonts w:ascii="Consolas" w:hAnsi="Consolas"/>
        </w:rPr>
        <w:t>();  //</w:t>
      </w:r>
      <w:r w:rsidRPr="00741643">
        <w:rPr>
          <w:rFonts w:ascii="Consolas" w:hAnsi="Consolas"/>
        </w:rPr>
        <w:t>何のショートカットキーか判断する関数の呼び出し</w:t>
      </w:r>
    </w:p>
    <w:p w14:paraId="6C54D095" w14:textId="32C8F2FA" w:rsidR="00741643" w:rsidRPr="00741643" w:rsidRDefault="00741643" w:rsidP="009D29F8">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w:t>
      </w:r>
      <w:r w:rsidR="009D29F8">
        <w:rPr>
          <w:rFonts w:ascii="Consolas" w:hAnsi="Consolas"/>
        </w:rPr>
        <w:tab/>
      </w:r>
      <w:r w:rsidR="009D29F8">
        <w:rPr>
          <w:rFonts w:ascii="Consolas" w:hAnsi="Consolas"/>
        </w:rPr>
        <w:tab/>
      </w:r>
      <w:r w:rsidR="009D29F8">
        <w:rPr>
          <w:rFonts w:ascii="Consolas" w:hAnsi="Consolas" w:hint="eastAsia"/>
        </w:rPr>
        <w:t>（省略）</w:t>
      </w:r>
    </w:p>
    <w:p w14:paraId="0CD2CB9C" w14:textId="5BA82AED" w:rsidR="00741643" w:rsidRPr="00741643" w:rsidRDefault="00741643"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w:t>
      </w:r>
    </w:p>
    <w:p w14:paraId="0DD9CD4E" w14:textId="573D5E45" w:rsidR="00741643" w:rsidRPr="00741643" w:rsidRDefault="00180C69"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Pr>
          <w:rFonts w:ascii="Consolas" w:hAnsi="Consolas"/>
          <w:noProof/>
        </w:rPr>
        <mc:AlternateContent>
          <mc:Choice Requires="wps">
            <w:drawing>
              <wp:anchor distT="0" distB="0" distL="114300" distR="114300" simplePos="0" relativeHeight="251928576" behindDoc="0" locked="0" layoutInCell="1" allowOverlap="1" wp14:anchorId="63A99B57" wp14:editId="66538BC0">
                <wp:simplePos x="0" y="0"/>
                <wp:positionH relativeFrom="column">
                  <wp:posOffset>2339549</wp:posOffset>
                </wp:positionH>
                <wp:positionV relativeFrom="paragraph">
                  <wp:posOffset>196224</wp:posOffset>
                </wp:positionV>
                <wp:extent cx="246832" cy="0"/>
                <wp:effectExtent l="0" t="0" r="20320" b="19050"/>
                <wp:wrapNone/>
                <wp:docPr id="62" name="直線コネクタ 62"/>
                <wp:cNvGraphicFramePr/>
                <a:graphic xmlns:a="http://schemas.openxmlformats.org/drawingml/2006/main">
                  <a:graphicData uri="http://schemas.microsoft.com/office/word/2010/wordprocessingShape">
                    <wps:wsp>
                      <wps:cNvCnPr/>
                      <wps:spPr>
                        <a:xfrm>
                          <a:off x="0" y="0"/>
                          <a:ext cx="24683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97404A" id="直線コネクタ 62" o:spid="_x0000_s1026" style="position:absolute;left:0;text-align:left;z-index:251928576;visibility:visible;mso-wrap-style:square;mso-wrap-distance-left:9pt;mso-wrap-distance-top:0;mso-wrap-distance-right:9pt;mso-wrap-distance-bottom:0;mso-position-horizontal:absolute;mso-position-horizontal-relative:text;mso-position-vertical:absolute;mso-position-vertical-relative:text" from="184.2pt,15.45pt" to="203.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" strokecolor="red" strokeweight="1.5pt">
                <v:stroke joinstyle="miter"/>
              </v:line>
            </w:pict>
          </mc:Fallback>
        </mc:AlternateContent>
      </w:r>
      <w:r w:rsidR="00741643" w:rsidRPr="00741643">
        <w:rPr>
          <w:rFonts w:ascii="Consolas" w:hAnsi="Consolas"/>
        </w:rPr>
        <w:t xml:space="preserve">    } else if (</w:t>
      </w:r>
      <w:proofErr w:type="spellStart"/>
      <w:r w:rsidR="00741643" w:rsidRPr="00741643">
        <w:rPr>
          <w:rFonts w:ascii="Consolas" w:hAnsi="Consolas"/>
        </w:rPr>
        <w:t>textJudge.startsWith</w:t>
      </w:r>
      <w:proofErr w:type="spellEnd"/>
      <w:r w:rsidR="00741643" w:rsidRPr="00741643">
        <w:rPr>
          <w:rFonts w:ascii="Consolas" w:hAnsi="Consolas"/>
        </w:rPr>
        <w:t>("&amp;")) {</w:t>
      </w:r>
      <w:r w:rsidR="00741643">
        <w:rPr>
          <w:rFonts w:ascii="Consolas" w:hAnsi="Consolas"/>
        </w:rPr>
        <w:t xml:space="preserve"> </w:t>
      </w:r>
      <w:r w:rsidR="00741643" w:rsidRPr="00741643">
        <w:rPr>
          <w:rFonts w:ascii="Consolas" w:hAnsi="Consolas"/>
        </w:rPr>
        <w:t>//&amp;</w:t>
      </w:r>
      <w:r w:rsidR="00741643" w:rsidRPr="00741643">
        <w:rPr>
          <w:rFonts w:ascii="Consolas" w:hAnsi="Consolas"/>
        </w:rPr>
        <w:t>から続けばテキスト判定</w:t>
      </w:r>
    </w:p>
    <w:p w14:paraId="77A5F490" w14:textId="54111F6C" w:rsidR="00741643" w:rsidRPr="00741643" w:rsidRDefault="00180C69"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Pr>
          <w:rFonts w:ascii="Consolas" w:hAnsi="Consolas"/>
          <w:noProof/>
        </w:rPr>
        <mc:AlternateContent>
          <mc:Choice Requires="wps">
            <w:drawing>
              <wp:anchor distT="0" distB="0" distL="114300" distR="114300" simplePos="0" relativeHeight="251930624" behindDoc="0" locked="0" layoutInCell="1" allowOverlap="1" wp14:anchorId="640AF412" wp14:editId="2E251FCA">
                <wp:simplePos x="0" y="0"/>
                <wp:positionH relativeFrom="column">
                  <wp:posOffset>2025442</wp:posOffset>
                </wp:positionH>
                <wp:positionV relativeFrom="paragraph">
                  <wp:posOffset>199475</wp:posOffset>
                </wp:positionV>
                <wp:extent cx="246832" cy="0"/>
                <wp:effectExtent l="0" t="0" r="20320" b="19050"/>
                <wp:wrapNone/>
                <wp:docPr id="63" name="直線コネクタ 63"/>
                <wp:cNvGraphicFramePr/>
                <a:graphic xmlns:a="http://schemas.openxmlformats.org/drawingml/2006/main">
                  <a:graphicData uri="http://schemas.microsoft.com/office/word/2010/wordprocessingShape">
                    <wps:wsp>
                      <wps:cNvCnPr/>
                      <wps:spPr>
                        <a:xfrm>
                          <a:off x="0" y="0"/>
                          <a:ext cx="246832"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328CAD" id="直線コネクタ 63" o:spid="_x0000_s1026" style="position:absolute;left:0;text-align:left;z-index:251930624;visibility:visible;mso-wrap-style:square;mso-wrap-distance-left:9pt;mso-wrap-distance-top:0;mso-wrap-distance-right:9pt;mso-wrap-distance-bottom:0;mso-position-horizontal:absolute;mso-position-horizontal-relative:text;mso-position-vertical:absolute;mso-position-vertical-relative:text" from="159.5pt,15.7pt" to="178.9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" strokecolor="red" strokeweight="1.5pt">
                <v:stroke joinstyle="miter"/>
              </v:line>
            </w:pict>
          </mc:Fallback>
        </mc:AlternateContent>
      </w:r>
      <w:r w:rsidR="00741643" w:rsidRPr="00741643">
        <w:rPr>
          <w:rFonts w:ascii="Consolas" w:hAnsi="Consolas"/>
        </w:rPr>
        <w:t xml:space="preserve">      if (</w:t>
      </w:r>
      <w:proofErr w:type="spellStart"/>
      <w:r w:rsidR="00741643" w:rsidRPr="00741643">
        <w:rPr>
          <w:rFonts w:ascii="Consolas" w:hAnsi="Consolas"/>
        </w:rPr>
        <w:t>textJudge.starts</w:t>
      </w:r>
      <w:r w:rsidR="00741643">
        <w:rPr>
          <w:rFonts w:ascii="Consolas" w:hAnsi="Consolas"/>
        </w:rPr>
        <w:t>With</w:t>
      </w:r>
      <w:proofErr w:type="spellEnd"/>
      <w:r w:rsidR="00741643">
        <w:rPr>
          <w:rFonts w:ascii="Consolas" w:hAnsi="Consolas"/>
        </w:rPr>
        <w:t xml:space="preserve">("&amp;1")) {      </w:t>
      </w:r>
      <w:r w:rsidR="00741643" w:rsidRPr="00741643">
        <w:rPr>
          <w:rFonts w:ascii="Consolas" w:hAnsi="Consolas"/>
        </w:rPr>
        <w:t>//&amp;1</w:t>
      </w:r>
      <w:r w:rsidR="00741643" w:rsidRPr="00741643">
        <w:rPr>
          <w:rFonts w:ascii="Consolas" w:hAnsi="Consolas"/>
        </w:rPr>
        <w:t>から続けば</w:t>
      </w:r>
      <w:r w:rsidR="00741643" w:rsidRPr="00741643">
        <w:rPr>
          <w:rFonts w:ascii="Consolas" w:hAnsi="Consolas"/>
        </w:rPr>
        <w:t>1</w:t>
      </w:r>
      <w:r w:rsidR="00741643" w:rsidRPr="00741643">
        <w:rPr>
          <w:rFonts w:ascii="Consolas" w:hAnsi="Consolas"/>
        </w:rPr>
        <w:t>プッシュに割り当て</w:t>
      </w:r>
    </w:p>
    <w:p w14:paraId="34A4203D" w14:textId="59D4CEDF" w:rsidR="00741643" w:rsidRPr="00741643" w:rsidRDefault="00741643"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w:t>
      </w:r>
      <w:proofErr w:type="spellStart"/>
      <w:r w:rsidRPr="00741643">
        <w:rPr>
          <w:rFonts w:ascii="Consolas" w:hAnsi="Consolas"/>
        </w:rPr>
        <w:t>EEPROM.update</w:t>
      </w:r>
      <w:proofErr w:type="spellEnd"/>
      <w:r w:rsidRPr="00741643">
        <w:rPr>
          <w:rFonts w:ascii="Consolas" w:hAnsi="Consolas"/>
        </w:rPr>
        <w:t xml:space="preserve">(0 , 18); </w:t>
      </w:r>
      <w:r>
        <w:rPr>
          <w:rFonts w:ascii="Consolas" w:hAnsi="Consolas"/>
        </w:rPr>
        <w:t xml:space="preserve">               </w:t>
      </w:r>
      <w:r w:rsidRPr="00741643">
        <w:rPr>
          <w:rFonts w:ascii="Consolas" w:hAnsi="Consolas"/>
        </w:rPr>
        <w:t>//</w:t>
      </w:r>
      <w:r w:rsidRPr="00741643">
        <w:rPr>
          <w:rFonts w:ascii="Consolas" w:hAnsi="Consolas"/>
        </w:rPr>
        <w:t>キーでないため</w:t>
      </w:r>
      <w:r w:rsidRPr="00741643">
        <w:rPr>
          <w:rFonts w:ascii="Consolas" w:hAnsi="Consolas"/>
        </w:rPr>
        <w:t>EEPROM</w:t>
      </w:r>
      <w:r w:rsidRPr="00741643">
        <w:rPr>
          <w:rFonts w:ascii="Consolas" w:hAnsi="Consolas"/>
        </w:rPr>
        <w:t>の以前の値を初期化</w:t>
      </w:r>
    </w:p>
    <w:p w14:paraId="17759B9B" w14:textId="581EE5AA" w:rsidR="00741643" w:rsidRPr="00741643" w:rsidRDefault="00741643"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w:t>
      </w:r>
      <w:proofErr w:type="spellStart"/>
      <w:r w:rsidRPr="00741643">
        <w:rPr>
          <w:rFonts w:ascii="Consolas" w:hAnsi="Consolas"/>
        </w:rPr>
        <w:t>memset</w:t>
      </w:r>
      <w:proofErr w:type="spellEnd"/>
      <w:r w:rsidRPr="00741643">
        <w:rPr>
          <w:rFonts w:ascii="Consolas" w:hAnsi="Consolas"/>
        </w:rPr>
        <w:t>( push1 , '\0' , 3 );          //</w:t>
      </w:r>
      <w:r w:rsidRPr="00741643">
        <w:rPr>
          <w:rFonts w:ascii="Consolas" w:hAnsi="Consolas"/>
        </w:rPr>
        <w:t>キーでないため以前の値を初期化</w:t>
      </w:r>
    </w:p>
    <w:p w14:paraId="15DF3BD0" w14:textId="0DC10E06" w:rsidR="00741643" w:rsidRPr="00741643" w:rsidRDefault="00741643" w:rsidP="00D14145">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text1 = </w:t>
      </w:r>
      <w:proofErr w:type="spellStart"/>
      <w:r w:rsidRPr="00741643">
        <w:rPr>
          <w:rFonts w:ascii="Consolas" w:hAnsi="Consolas"/>
        </w:rPr>
        <w:t>textJudge</w:t>
      </w:r>
      <w:r>
        <w:rPr>
          <w:rFonts w:ascii="Consolas" w:hAnsi="Consolas"/>
        </w:rPr>
        <w:t>.substring</w:t>
      </w:r>
      <w:proofErr w:type="spellEnd"/>
      <w:r>
        <w:rPr>
          <w:rFonts w:ascii="Consolas" w:hAnsi="Consolas"/>
        </w:rPr>
        <w:t xml:space="preserve">(2);  </w:t>
      </w:r>
      <w:r w:rsidRPr="00741643">
        <w:rPr>
          <w:rFonts w:ascii="Consolas" w:hAnsi="Consolas"/>
        </w:rPr>
        <w:t>//</w:t>
      </w:r>
      <w:r w:rsidRPr="00741643">
        <w:rPr>
          <w:rFonts w:ascii="Consolas" w:hAnsi="Consolas"/>
        </w:rPr>
        <w:t>最初の文字列</w:t>
      </w:r>
      <w:r w:rsidRPr="00741643">
        <w:rPr>
          <w:rFonts w:ascii="Consolas" w:hAnsi="Consolas"/>
        </w:rPr>
        <w:t>$1</w:t>
      </w:r>
      <w:r w:rsidRPr="00741643">
        <w:rPr>
          <w:rFonts w:ascii="Consolas" w:hAnsi="Consolas"/>
        </w:rPr>
        <w:t>以外を取り出して</w:t>
      </w:r>
      <w:r w:rsidRPr="00741643">
        <w:rPr>
          <w:rFonts w:ascii="Consolas" w:hAnsi="Consolas"/>
        </w:rPr>
        <w:t>text1</w:t>
      </w:r>
      <w:r w:rsidRPr="00741643">
        <w:rPr>
          <w:rFonts w:ascii="Consolas" w:hAnsi="Consolas"/>
        </w:rPr>
        <w:t>に代入</w:t>
      </w:r>
    </w:p>
    <w:p w14:paraId="52D63B8C" w14:textId="3498AC9B" w:rsidR="00741643" w:rsidRPr="00741643" w:rsidRDefault="00741643" w:rsidP="00180C69">
      <w:pPr>
        <w:widowControl/>
        <w:pBdr>
          <w:top w:val="single" w:sz="12" w:space="1" w:color="auto"/>
          <w:left w:val="single" w:sz="12" w:space="4"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w:t>
      </w:r>
      <w:r w:rsidR="00180C69">
        <w:rPr>
          <w:rFonts w:ascii="Consolas" w:hAnsi="Consolas" w:hint="eastAsia"/>
        </w:rPr>
        <w:t>（省略）</w:t>
      </w:r>
    </w:p>
    <w:p w14:paraId="7FB73F59" w14:textId="77777777" w:rsidR="00741643" w:rsidRPr="00741643" w:rsidRDefault="00741643" w:rsidP="00721456">
      <w:pPr>
        <w:widowControl/>
        <w:pBdr>
          <w:left w:val="single" w:sz="12" w:space="4" w:color="auto"/>
          <w:bottom w:val="single" w:sz="12" w:space="1"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w:t>
      </w:r>
    </w:p>
    <w:p w14:paraId="0D06672A" w14:textId="244915AD" w:rsidR="00764F17" w:rsidRDefault="00741643" w:rsidP="00721456">
      <w:pPr>
        <w:widowControl/>
        <w:pBdr>
          <w:left w:val="single" w:sz="12" w:space="4" w:color="auto"/>
          <w:bottom w:val="single" w:sz="12" w:space="1" w:color="auto"/>
          <w:right w:val="single" w:sz="12" w:space="4" w:color="auto"/>
        </w:pBdr>
        <w:spacing w:line="240" w:lineRule="auto"/>
        <w:ind w:firstLineChars="0" w:firstLine="0"/>
        <w:jc w:val="left"/>
        <w:rPr>
          <w:rFonts w:ascii="Consolas" w:hAnsi="Consolas"/>
        </w:rPr>
      </w:pPr>
      <w:r w:rsidRPr="00741643">
        <w:rPr>
          <w:rFonts w:ascii="Consolas" w:hAnsi="Consolas"/>
        </w:rPr>
        <w:t xml:space="preserve">  }</w:t>
      </w:r>
    </w:p>
    <w:p w14:paraId="7524EECD" w14:textId="77777777" w:rsidR="007236E5" w:rsidRPr="00721456" w:rsidRDefault="007236E5" w:rsidP="007236E5">
      <w:pPr>
        <w:spacing w:line="276" w:lineRule="auto"/>
        <w:ind w:firstLine="184"/>
        <w:jc w:val="center"/>
        <w:rPr>
          <w:b/>
        </w:rPr>
      </w:pPr>
      <w:r w:rsidRPr="00721456">
        <w:rPr>
          <w:rFonts w:hint="eastAsia"/>
          <w:b/>
        </w:rPr>
        <w:t>リスト 4.3.1.</w:t>
      </w:r>
      <w:r>
        <w:rPr>
          <w:rFonts w:hint="eastAsia"/>
          <w:b/>
        </w:rPr>
        <w:t>2</w:t>
      </w:r>
      <w:r w:rsidRPr="00721456">
        <w:rPr>
          <w:rFonts w:hint="eastAsia"/>
          <w:b/>
        </w:rPr>
        <w:t xml:space="preserve">　</w:t>
      </w:r>
      <w:r>
        <w:rPr>
          <w:rFonts w:hint="eastAsia"/>
          <w:b/>
        </w:rPr>
        <w:t>Arduinoでのショートカット・テキストの判別</w:t>
      </w:r>
    </w:p>
    <w:p w14:paraId="22D14B11" w14:textId="621EE994" w:rsidR="00741643" w:rsidRPr="007236E5" w:rsidRDefault="00741643" w:rsidP="00741643">
      <w:pPr>
        <w:widowControl/>
        <w:spacing w:line="240" w:lineRule="auto"/>
        <w:ind w:firstLineChars="0" w:firstLine="0"/>
        <w:jc w:val="left"/>
        <w:rPr>
          <w:rFonts w:ascii="Consolas" w:hAnsi="Consolas"/>
        </w:rPr>
      </w:pPr>
    </w:p>
    <w:p w14:paraId="170C5E30" w14:textId="74B0B836" w:rsidR="00741643" w:rsidRDefault="00741643" w:rsidP="00741643">
      <w:pPr>
        <w:widowControl/>
        <w:spacing w:line="240" w:lineRule="auto"/>
        <w:ind w:firstLineChars="0" w:firstLine="0"/>
        <w:jc w:val="left"/>
      </w:pPr>
      <w:r>
        <w:rPr>
          <w:rFonts w:hint="eastAsia"/>
        </w:rPr>
        <w:t xml:space="preserve">　Javaから送信する文字列の1文字目に,ショートカットキーを登録する場合は「$」,テキストの場合は「&amp;」を挿入する</w:t>
      </w:r>
      <w:r w:rsidR="00D14145">
        <w:rPr>
          <w:rFonts w:hint="eastAsia"/>
        </w:rPr>
        <w:t>.そのデータを受信したArduinoが,ショート</w:t>
      </w:r>
      <w:r>
        <w:rPr>
          <w:rFonts w:hint="eastAsia"/>
        </w:rPr>
        <w:t>カットキーの登録か,テキストの登録かを判別</w:t>
      </w:r>
      <w:r w:rsidR="00D14145">
        <w:rPr>
          <w:rFonts w:hint="eastAsia"/>
        </w:rPr>
        <w:t>するという</w:t>
      </w:r>
      <w:r>
        <w:rPr>
          <w:rFonts w:hint="eastAsia"/>
        </w:rPr>
        <w:t>システムとなっている.</w:t>
      </w:r>
    </w:p>
    <w:p w14:paraId="50861F4B" w14:textId="77777777" w:rsidR="00741643" w:rsidRDefault="00741643" w:rsidP="00741643">
      <w:pPr>
        <w:widowControl/>
        <w:spacing w:line="240" w:lineRule="auto"/>
        <w:ind w:firstLineChars="0" w:firstLine="0"/>
        <w:jc w:val="left"/>
      </w:pPr>
      <w:r>
        <w:rPr>
          <w:rFonts w:hint="eastAsia"/>
        </w:rPr>
        <w:t xml:space="preserve">　また,送信された文字列の２文字目が「1」なら1回押し,「2」なら2回押し,「3」なら3回押しに登録するようにしている.例えば「$2」から続けば,「ショートカットキーをダブルプッシュ目に登録」となり,「&amp;3」から続けば,「テキストをトリプルプッシュ目に登録」となる.</w:t>
      </w:r>
    </w:p>
    <w:p w14:paraId="56F3C255" w14:textId="77777777" w:rsidR="00741643" w:rsidRPr="00741643" w:rsidRDefault="00741643" w:rsidP="00741643">
      <w:pPr>
        <w:widowControl/>
        <w:spacing w:line="240" w:lineRule="auto"/>
        <w:ind w:firstLineChars="0" w:firstLine="0"/>
        <w:jc w:val="left"/>
        <w:rPr>
          <w:rFonts w:ascii="Consolas" w:hAnsi="Consolas"/>
        </w:rPr>
      </w:pPr>
    </w:p>
    <w:p w14:paraId="48E35364" w14:textId="107D52FC" w:rsidR="00E4238D" w:rsidRDefault="00313DF2">
      <w:pPr>
        <w:widowControl/>
        <w:spacing w:line="240" w:lineRule="auto"/>
        <w:ind w:firstLineChars="0" w:firstLine="0"/>
        <w:jc w:val="left"/>
      </w:pPr>
      <w:r>
        <w:br w:type="page"/>
      </w:r>
    </w:p>
    <w:p w14:paraId="280051A6" w14:textId="3A08283E" w:rsidR="00887ED6" w:rsidRDefault="00E4238D" w:rsidP="00E4238D">
      <w:pPr>
        <w:pStyle w:val="2"/>
      </w:pPr>
      <w:bookmarkStart w:id="47" w:name="_Toc97034652"/>
      <w:r>
        <w:rPr>
          <w:rFonts w:hint="eastAsia"/>
        </w:rPr>
        <w:lastRenderedPageBreak/>
        <w:t>EEPROM</w:t>
      </w:r>
      <w:r>
        <w:rPr>
          <w:rFonts w:hint="eastAsia"/>
        </w:rPr>
        <w:t>の活用</w:t>
      </w:r>
      <w:bookmarkEnd w:id="47"/>
    </w:p>
    <w:p w14:paraId="66ED3AA8" w14:textId="511BC19E" w:rsidR="00E84AA4" w:rsidRDefault="00E84AA4" w:rsidP="00E84AA4">
      <w:pPr>
        <w:pStyle w:val="3"/>
      </w:pPr>
      <w:bookmarkStart w:id="48" w:name="_Toc97034653"/>
      <w:r>
        <w:rPr>
          <w:rFonts w:hint="eastAsia"/>
        </w:rPr>
        <w:t>EEPROM</w:t>
      </w:r>
      <w:r>
        <w:rPr>
          <w:rFonts w:hint="eastAsia"/>
        </w:rPr>
        <w:t>とは</w:t>
      </w:r>
      <w:bookmarkEnd w:id="48"/>
    </w:p>
    <w:p w14:paraId="65287406" w14:textId="77777777" w:rsidR="00E4238D" w:rsidRDefault="00E4238D" w:rsidP="00E4238D">
      <w:pPr>
        <w:ind w:firstLine="188"/>
      </w:pPr>
      <w:r>
        <w:t>EEPROMとは,利用者が内容を書き換えできるROMである.コンピュータなどの電子機器において,設定情報など,電源を切っても保持すべきデータの記憶に用いられる.</w:t>
      </w:r>
    </w:p>
    <w:p w14:paraId="5BF7F28E" w14:textId="77777777" w:rsidR="00E4238D" w:rsidRDefault="00E4238D" w:rsidP="00E4238D">
      <w:pPr>
        <w:ind w:firstLine="188"/>
      </w:pPr>
      <w:r>
        <w:rPr>
          <w:rFonts w:hint="eastAsia"/>
        </w:rPr>
        <w:t xml:space="preserve">　通常</w:t>
      </w:r>
      <w:r>
        <w:t>,Arduinoは電源の供給が絶たれるとデータが保存されずに消えてしまう.そのため,PCの電源を切ったりUSBを外したりした際,登録した内容が保持されず初期化されてしまう問題があった.そこで,Arduinoに内蔵されている,前述したEEPROMを利用することにより, 電源の供給が絶たれた際の登録内容の保持を実現した.</w:t>
      </w:r>
    </w:p>
    <w:p w14:paraId="6A8F0465" w14:textId="1F2DF445" w:rsidR="00E4238D" w:rsidRDefault="00E4238D" w:rsidP="00E4238D">
      <w:pPr>
        <w:ind w:firstLine="188"/>
      </w:pPr>
      <w:r>
        <w:rPr>
          <w:rFonts w:hint="eastAsia"/>
        </w:rPr>
        <w:t xml:space="preserve">　しかし</w:t>
      </w:r>
      <w:r>
        <w:t>,今回使用するEEPROMは容量が1KBで,かつ1アドレスごとに1バイト分のデータしか入らないため,文字列の保持,読み出しが難しく, 登録したテキストの保存を実現することはできなかった</w:t>
      </w:r>
      <w:r>
        <w:rPr>
          <w:rFonts w:hint="eastAsia"/>
        </w:rPr>
        <w:t>.</w:t>
      </w:r>
    </w:p>
    <w:p w14:paraId="4100C851" w14:textId="330A6E32" w:rsidR="00E84AA4" w:rsidRDefault="00E84AA4" w:rsidP="00E84AA4">
      <w:pPr>
        <w:pStyle w:val="3"/>
      </w:pPr>
      <w:bookmarkStart w:id="49" w:name="_Toc97034654"/>
      <w:r>
        <w:rPr>
          <w:rFonts w:hint="eastAsia"/>
        </w:rPr>
        <w:t>EEPROM</w:t>
      </w:r>
      <w:r>
        <w:rPr>
          <w:rFonts w:hint="eastAsia"/>
        </w:rPr>
        <w:t>の使用方法</w:t>
      </w:r>
      <w:bookmarkEnd w:id="49"/>
    </w:p>
    <w:p w14:paraId="050542CC" w14:textId="19FC96DC" w:rsidR="00E84AA4" w:rsidRDefault="00D80785" w:rsidP="00E84AA4">
      <w:pPr>
        <w:ind w:firstLine="188"/>
      </w:pPr>
      <w:r>
        <w:rPr>
          <w:noProof/>
        </w:rPr>
        <mc:AlternateContent>
          <mc:Choice Requires="wps">
            <w:drawing>
              <wp:anchor distT="0" distB="0" distL="114300" distR="114300" simplePos="0" relativeHeight="251840512" behindDoc="0" locked="0" layoutInCell="1" allowOverlap="1" wp14:anchorId="305DF3C7" wp14:editId="61415675">
                <wp:simplePos x="0" y="0"/>
                <wp:positionH relativeFrom="column">
                  <wp:posOffset>728345</wp:posOffset>
                </wp:positionH>
                <wp:positionV relativeFrom="paragraph">
                  <wp:posOffset>2008505</wp:posOffset>
                </wp:positionV>
                <wp:extent cx="3940175" cy="635"/>
                <wp:effectExtent l="0" t="0" r="0" b="0"/>
                <wp:wrapTopAndBottom/>
                <wp:docPr id="162" name="テキスト ボックス 162"/>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3A14BC05" w14:textId="10A0655E" w:rsidR="00D25234" w:rsidRPr="007F1277" w:rsidRDefault="00D25234" w:rsidP="00D80785">
                            <w:pPr>
                              <w:pStyle w:val="a9"/>
                              <w:ind w:firstLine="184"/>
                              <w:rPr>
                                <w:noProof/>
                              </w:rPr>
                            </w:pPr>
                            <w:r>
                              <w:t xml:space="preserve">図 </w:t>
                            </w:r>
                            <w:fldSimple w:instr=" STYLEREF 1 \s ">
                              <w:r>
                                <w:rPr>
                                  <w:noProof/>
                                </w:rPr>
                                <w:t>4</w:t>
                              </w:r>
                            </w:fldSimple>
                            <w:r>
                              <w:t>.4.2.1</w:t>
                            </w:r>
                            <w:r w:rsidRPr="00252B48">
                              <w:rPr>
                                <w:rFonts w:hint="eastAsia"/>
                              </w:rPr>
                              <w:t xml:space="preserve">　</w:t>
                            </w:r>
                            <w:proofErr w:type="spellStart"/>
                            <w:r w:rsidRPr="00252B48">
                              <w:t>EEPROM.h</w:t>
                            </w:r>
                            <w:proofErr w:type="spellEnd"/>
                            <w:r w:rsidRPr="00252B48">
                              <w:t>のインクルード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DF3C7" id="テキスト ボックス 162" o:spid="_x0000_s1070" type="#_x0000_t202" style="position:absolute;left:0;text-align:left;margin-left:57.35pt;margin-top:158.15pt;width:310.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" stroked="f">
                <v:textbox style="mso-fit-shape-to-text:t" inset="0,0,0,0">
                  <w:txbxContent>
                    <w:p w14:paraId="3A14BC05" w14:textId="10A0655E" w:rsidR="00D25234" w:rsidRPr="007F1277" w:rsidRDefault="00D25234" w:rsidP="00D80785">
                      <w:pPr>
                        <w:pStyle w:val="a9"/>
                        <w:ind w:firstLine="184"/>
                        <w:rPr>
                          <w:noProof/>
                        </w:rPr>
                      </w:pPr>
                      <w:r>
                        <w:t xml:space="preserve">図 </w:t>
                      </w:r>
                      <w:fldSimple w:instr=" STYLEREF 1 \s ">
                        <w:r>
                          <w:rPr>
                            <w:noProof/>
                          </w:rPr>
                          <w:t>4</w:t>
                        </w:r>
                      </w:fldSimple>
                      <w:r>
                        <w:t>.4.2.1</w:t>
                      </w:r>
                      <w:r w:rsidRPr="00252B48">
                        <w:rPr>
                          <w:rFonts w:hint="eastAsia"/>
                        </w:rPr>
                        <w:t xml:space="preserve">　</w:t>
                      </w:r>
                      <w:proofErr w:type="spellStart"/>
                      <w:r w:rsidRPr="00252B48">
                        <w:t>EEPROM.h</w:t>
                      </w:r>
                      <w:proofErr w:type="spellEnd"/>
                      <w:r w:rsidRPr="00252B48">
                        <w:t>のインクルード</w:t>
                      </w:r>
                    </w:p>
                  </w:txbxContent>
                </v:textbox>
                <w10:wrap type="topAndBottom"/>
              </v:shape>
            </w:pict>
          </mc:Fallback>
        </mc:AlternateContent>
      </w:r>
      <w:r w:rsidR="007A196B">
        <w:rPr>
          <w:rFonts w:hint="eastAsia"/>
          <w:noProof/>
        </w:rPr>
        <mc:AlternateContent>
          <mc:Choice Requires="wpg">
            <w:drawing>
              <wp:anchor distT="0" distB="0" distL="114300" distR="114300" simplePos="0" relativeHeight="251759616" behindDoc="0" locked="0" layoutInCell="1" allowOverlap="1" wp14:anchorId="4045D6D4" wp14:editId="229EAAAF">
                <wp:simplePos x="0" y="0"/>
                <wp:positionH relativeFrom="margin">
                  <wp:align>center</wp:align>
                </wp:positionH>
                <wp:positionV relativeFrom="paragraph">
                  <wp:posOffset>479012</wp:posOffset>
                </wp:positionV>
                <wp:extent cx="3940294" cy="1472766"/>
                <wp:effectExtent l="0" t="0" r="3175" b="0"/>
                <wp:wrapTopAndBottom/>
                <wp:docPr id="126" name="グループ化 126"/>
                <wp:cNvGraphicFramePr/>
                <a:graphic xmlns:a="http://schemas.openxmlformats.org/drawingml/2006/main">
                  <a:graphicData uri="http://schemas.microsoft.com/office/word/2010/wordprocessingGroup">
                    <wpg:wgp>
                      <wpg:cNvGrpSpPr/>
                      <wpg:grpSpPr>
                        <a:xfrm>
                          <a:off x="0" y="0"/>
                          <a:ext cx="3940294" cy="1472766"/>
                          <a:chOff x="0" y="0"/>
                          <a:chExt cx="2905125" cy="1085850"/>
                        </a:xfrm>
                      </wpg:grpSpPr>
                      <pic:pic xmlns:pic="http://schemas.openxmlformats.org/drawingml/2006/picture">
                        <pic:nvPicPr>
                          <pic:cNvPr id="123" name="図 12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905125" cy="1085850"/>
                          </a:xfrm>
                          <a:prstGeom prst="rect">
                            <a:avLst/>
                          </a:prstGeom>
                        </pic:spPr>
                      </pic:pic>
                      <wps:wsp>
                        <wps:cNvPr id="124" name="正方形/長方形 124"/>
                        <wps:cNvSpPr/>
                        <wps:spPr>
                          <a:xfrm>
                            <a:off x="335560" y="528506"/>
                            <a:ext cx="2088859" cy="2515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6D36D" id="グループ化 126" o:spid="_x0000_s1026" style="position:absolute;left:0;text-align:left;margin-left:0;margin-top:37.7pt;width:310.25pt;height:115.95pt;z-index:251759616;mso-position-horizontal:center;mso-position-horizontal-relative:margin;mso-width-relative:margin;mso-height-relative:margin" coordsize="29051,1085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">
                <v:shape id="図 123" o:spid="_x0000_s1027" type="#_x0000_t75" style="position:absolute;width:29051;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">
                  <v:imagedata r:id="rId95" o:title=""/>
                  <v:path arrowok="t"/>
                </v:shape>
                <v:rect id="正方形/長方形 124" o:spid="_x0000_s1028" style="position:absolute;left:3355;top:5285;width:20889;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3YxAAAANwAAAAPAAAAZHJzL2Rvd25yZXYueG1sRI9Ba8Mw&#10;DIXvhf4Ho8JujdMy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DlCbdjEAAAA3AAAAA8A&#10;AAAAAAAAAAAAAAAABwIAAGRycy9kb3ducmV2LnhtbFBLBQYAAAAAAwADALcAAAD4AgAAAAA=&#10;" filled="f" strokecolor="red" strokeweight="1pt"/>
                <w10:wrap type="topAndBottom" anchorx="margin"/>
              </v:group>
            </w:pict>
          </mc:Fallback>
        </mc:AlternateContent>
      </w:r>
      <w:r w:rsidR="00F02AFA">
        <w:rPr>
          <w:rFonts w:hint="eastAsia"/>
        </w:rPr>
        <w:t>Arduinoのプログラムに</w:t>
      </w:r>
      <w:proofErr w:type="spellStart"/>
      <w:r w:rsidR="00E84AA4">
        <w:rPr>
          <w:rFonts w:hint="eastAsia"/>
        </w:rPr>
        <w:t>EEPROM.</w:t>
      </w:r>
      <w:r w:rsidR="00E84AA4">
        <w:t>h</w:t>
      </w:r>
      <w:proofErr w:type="spellEnd"/>
      <w:r w:rsidR="00E84AA4">
        <w:rPr>
          <w:rFonts w:hint="eastAsia"/>
        </w:rPr>
        <w:t>をインクルードし,EERPOM専用の関数を取り込む.</w:t>
      </w:r>
    </w:p>
    <w:p w14:paraId="5108EAA5" w14:textId="2027A745" w:rsidR="007A196B" w:rsidRDefault="007A196B" w:rsidP="00E84AA4">
      <w:pPr>
        <w:ind w:firstLine="188"/>
      </w:pPr>
    </w:p>
    <w:p w14:paraId="71D2D9FC" w14:textId="77777777" w:rsidR="007A196B" w:rsidRDefault="007A196B">
      <w:pPr>
        <w:widowControl/>
        <w:spacing w:line="240" w:lineRule="auto"/>
        <w:ind w:firstLineChars="0" w:firstLine="0"/>
        <w:jc w:val="left"/>
      </w:pPr>
    </w:p>
    <w:p w14:paraId="6081AA94" w14:textId="0C144584" w:rsidR="007A196B" w:rsidRDefault="007A196B" w:rsidP="007A196B">
      <w:pPr>
        <w:widowControl/>
        <w:spacing w:line="240" w:lineRule="auto"/>
        <w:ind w:firstLineChars="0" w:firstLine="0"/>
        <w:jc w:val="left"/>
      </w:pPr>
      <w:r>
        <w:br w:type="page"/>
      </w:r>
    </w:p>
    <w:p w14:paraId="2FDB9B15" w14:textId="2D7885EF" w:rsidR="00E84AA4" w:rsidRDefault="007A196B" w:rsidP="00E84AA4">
      <w:pPr>
        <w:ind w:firstLine="188"/>
      </w:pPr>
      <w:r>
        <w:rPr>
          <w:rFonts w:hint="eastAsia"/>
        </w:rPr>
        <w:lastRenderedPageBreak/>
        <w:t>データの保持に利用した方法は以下のとおりである.</w:t>
      </w:r>
    </w:p>
    <w:p w14:paraId="03B6F7EC" w14:textId="2EFAC678" w:rsidR="007A196B" w:rsidRDefault="007A196B" w:rsidP="00E84AA4">
      <w:pPr>
        <w:ind w:firstLine="188"/>
      </w:pPr>
      <w:r>
        <w:rPr>
          <w:rFonts w:hint="eastAsia"/>
        </w:rPr>
        <w:t>関数名：</w:t>
      </w:r>
      <w:proofErr w:type="spellStart"/>
      <w:r>
        <w:rPr>
          <w:rFonts w:hint="eastAsia"/>
        </w:rPr>
        <w:t>shortCutJudgeEEP</w:t>
      </w:r>
      <w:proofErr w:type="spellEnd"/>
    </w:p>
    <w:p w14:paraId="357A728F" w14:textId="090EF061"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void </w:t>
      </w:r>
      <w:proofErr w:type="spellStart"/>
      <w:r w:rsidRPr="00240683">
        <w:rPr>
          <w:rFonts w:ascii="Consolas" w:hAnsi="Consolas"/>
        </w:rPr>
        <w:t>shortCutJudgeEEP</w:t>
      </w:r>
      <w:proofErr w:type="spellEnd"/>
      <w:r w:rsidRPr="00240683">
        <w:rPr>
          <w:rFonts w:ascii="Consolas" w:hAnsi="Consolas"/>
        </w:rPr>
        <w:t>() {</w:t>
      </w:r>
    </w:p>
    <w:p w14:paraId="3589B1CA" w14:textId="77777777"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if (</w:t>
      </w:r>
      <w:proofErr w:type="spellStart"/>
      <w:r w:rsidRPr="00240683">
        <w:rPr>
          <w:rFonts w:ascii="Consolas" w:hAnsi="Consolas"/>
        </w:rPr>
        <w:t>EEPROM.read</w:t>
      </w:r>
      <w:proofErr w:type="spellEnd"/>
      <w:r w:rsidRPr="00240683">
        <w:rPr>
          <w:rFonts w:ascii="Consolas" w:hAnsi="Consolas"/>
        </w:rPr>
        <w:t>(</w:t>
      </w:r>
      <w:proofErr w:type="spellStart"/>
      <w:r w:rsidRPr="00240683">
        <w:rPr>
          <w:rFonts w:ascii="Consolas" w:hAnsi="Consolas"/>
        </w:rPr>
        <w:t>pushNumber</w:t>
      </w:r>
      <w:proofErr w:type="spellEnd"/>
      <w:r w:rsidRPr="00240683">
        <w:rPr>
          <w:rFonts w:ascii="Consolas" w:hAnsi="Consolas"/>
        </w:rPr>
        <w:t>) == 0) {//</w:t>
      </w:r>
      <w:r w:rsidRPr="00240683">
        <w:rPr>
          <w:rFonts w:ascii="Consolas" w:hAnsi="Consolas"/>
        </w:rPr>
        <w:t>コピー</w:t>
      </w:r>
    </w:p>
    <w:p w14:paraId="7E76640D" w14:textId="77777777"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keyTest1 = KEY_RIGHT_CTRL;</w:t>
      </w:r>
    </w:p>
    <w:p w14:paraId="1EE9467A" w14:textId="77777777"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keyTest2 = 'c';</w:t>
      </w:r>
    </w:p>
    <w:p w14:paraId="7641849E" w14:textId="77777777"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w:t>
      </w:r>
      <w:proofErr w:type="spellStart"/>
      <w:r w:rsidRPr="00240683">
        <w:rPr>
          <w:rFonts w:ascii="Consolas" w:hAnsi="Consolas"/>
        </w:rPr>
        <w:t>EEPROM.update</w:t>
      </w:r>
      <w:proofErr w:type="spellEnd"/>
      <w:r w:rsidRPr="00240683">
        <w:rPr>
          <w:rFonts w:ascii="Consolas" w:hAnsi="Consolas"/>
        </w:rPr>
        <w:t>(</w:t>
      </w:r>
      <w:proofErr w:type="spellStart"/>
      <w:r w:rsidRPr="00240683">
        <w:rPr>
          <w:rFonts w:ascii="Consolas" w:hAnsi="Consolas"/>
        </w:rPr>
        <w:t>pushNumber</w:t>
      </w:r>
      <w:proofErr w:type="spellEnd"/>
      <w:r w:rsidRPr="00240683">
        <w:rPr>
          <w:rFonts w:ascii="Consolas" w:hAnsi="Consolas"/>
        </w:rPr>
        <w:t xml:space="preserve"> , 0);</w:t>
      </w:r>
    </w:p>
    <w:p w14:paraId="4A899A7B" w14:textId="77777777"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 else if (</w:t>
      </w:r>
      <w:proofErr w:type="spellStart"/>
      <w:r w:rsidRPr="00240683">
        <w:rPr>
          <w:rFonts w:ascii="Consolas" w:hAnsi="Consolas"/>
        </w:rPr>
        <w:t>EEPROM.read</w:t>
      </w:r>
      <w:proofErr w:type="spellEnd"/>
      <w:r w:rsidRPr="00240683">
        <w:rPr>
          <w:rFonts w:ascii="Consolas" w:hAnsi="Consolas"/>
        </w:rPr>
        <w:t>(</w:t>
      </w:r>
      <w:proofErr w:type="spellStart"/>
      <w:r w:rsidRPr="00240683">
        <w:rPr>
          <w:rFonts w:ascii="Consolas" w:hAnsi="Consolas"/>
        </w:rPr>
        <w:t>pushNumber</w:t>
      </w:r>
      <w:proofErr w:type="spellEnd"/>
      <w:r w:rsidRPr="00240683">
        <w:rPr>
          <w:rFonts w:ascii="Consolas" w:hAnsi="Consolas"/>
        </w:rPr>
        <w:t>) == 1) {//</w:t>
      </w:r>
      <w:r w:rsidRPr="00240683">
        <w:rPr>
          <w:rFonts w:ascii="Consolas" w:hAnsi="Consolas"/>
        </w:rPr>
        <w:t>ペースト</w:t>
      </w:r>
    </w:p>
    <w:p w14:paraId="1BF84EE8" w14:textId="77777777"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keyTest1 = KEY_RIGHT_CTRL;</w:t>
      </w:r>
    </w:p>
    <w:p w14:paraId="1FF7D52D" w14:textId="77777777"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keyTest2 = 'v';</w:t>
      </w:r>
    </w:p>
    <w:p w14:paraId="01B9F059" w14:textId="77777777"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w:t>
      </w:r>
      <w:proofErr w:type="spellStart"/>
      <w:r w:rsidRPr="00240683">
        <w:rPr>
          <w:rFonts w:ascii="Consolas" w:hAnsi="Consolas"/>
        </w:rPr>
        <w:t>EEPROM.update</w:t>
      </w:r>
      <w:proofErr w:type="spellEnd"/>
      <w:r w:rsidRPr="00240683">
        <w:rPr>
          <w:rFonts w:ascii="Consolas" w:hAnsi="Consolas"/>
        </w:rPr>
        <w:t>(</w:t>
      </w:r>
      <w:proofErr w:type="spellStart"/>
      <w:r w:rsidRPr="00240683">
        <w:rPr>
          <w:rFonts w:ascii="Consolas" w:hAnsi="Consolas"/>
        </w:rPr>
        <w:t>pushNumber</w:t>
      </w:r>
      <w:proofErr w:type="spellEnd"/>
      <w:r w:rsidRPr="00240683">
        <w:rPr>
          <w:rFonts w:ascii="Consolas" w:hAnsi="Consolas"/>
        </w:rPr>
        <w:t xml:space="preserve"> , 1);</w:t>
      </w:r>
    </w:p>
    <w:p w14:paraId="5546475E" w14:textId="77777777"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 else if (</w:t>
      </w:r>
      <w:proofErr w:type="spellStart"/>
      <w:r w:rsidRPr="00240683">
        <w:rPr>
          <w:rFonts w:ascii="Consolas" w:hAnsi="Consolas"/>
        </w:rPr>
        <w:t>EEPROM.read</w:t>
      </w:r>
      <w:proofErr w:type="spellEnd"/>
      <w:r w:rsidRPr="00240683">
        <w:rPr>
          <w:rFonts w:ascii="Consolas" w:hAnsi="Consolas"/>
        </w:rPr>
        <w:t>(</w:t>
      </w:r>
      <w:proofErr w:type="spellStart"/>
      <w:r w:rsidRPr="00240683">
        <w:rPr>
          <w:rFonts w:ascii="Consolas" w:hAnsi="Consolas"/>
        </w:rPr>
        <w:t>pushNumber</w:t>
      </w:r>
      <w:proofErr w:type="spellEnd"/>
      <w:r w:rsidRPr="00240683">
        <w:rPr>
          <w:rFonts w:ascii="Consolas" w:hAnsi="Consolas"/>
        </w:rPr>
        <w:t>) == 2) {//</w:t>
      </w:r>
      <w:r w:rsidRPr="00240683">
        <w:rPr>
          <w:rFonts w:ascii="Consolas" w:hAnsi="Consolas"/>
        </w:rPr>
        <w:t>ブラウザバック</w:t>
      </w:r>
    </w:p>
    <w:p w14:paraId="042CD478" w14:textId="77777777"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keyTest1 = KEY_LEFT_ALT;</w:t>
      </w:r>
    </w:p>
    <w:p w14:paraId="46DFB89D" w14:textId="77777777" w:rsidR="007A196B" w:rsidRP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keyTest2 = KEY_LEFT_ARROW;</w:t>
      </w:r>
    </w:p>
    <w:p w14:paraId="42DD1A2A" w14:textId="77777777" w:rsidR="00240683" w:rsidRDefault="007A196B" w:rsidP="00240683">
      <w:pPr>
        <w:pBdr>
          <w:top w:val="single" w:sz="12" w:space="1" w:color="auto"/>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w:t>
      </w:r>
      <w:r w:rsidR="00240683">
        <w:rPr>
          <w:rFonts w:ascii="Consolas" w:hAnsi="Consolas"/>
        </w:rPr>
        <w:t xml:space="preserve"> </w:t>
      </w:r>
      <w:proofErr w:type="spellStart"/>
      <w:r w:rsidR="00240683">
        <w:rPr>
          <w:rFonts w:ascii="Consolas" w:hAnsi="Consolas"/>
        </w:rPr>
        <w:t>EEPROM.update</w:t>
      </w:r>
      <w:proofErr w:type="spellEnd"/>
      <w:r w:rsidR="00240683">
        <w:rPr>
          <w:rFonts w:ascii="Consolas" w:hAnsi="Consolas"/>
        </w:rPr>
        <w:t>(</w:t>
      </w:r>
      <w:proofErr w:type="spellStart"/>
      <w:r w:rsidR="00240683">
        <w:rPr>
          <w:rFonts w:ascii="Consolas" w:hAnsi="Consolas"/>
        </w:rPr>
        <w:t>pushNumber</w:t>
      </w:r>
      <w:proofErr w:type="spellEnd"/>
      <w:r w:rsidR="00240683">
        <w:rPr>
          <w:rFonts w:ascii="Consolas" w:hAnsi="Consolas"/>
        </w:rPr>
        <w:t xml:space="preserve"> , 2);</w:t>
      </w:r>
    </w:p>
    <w:p w14:paraId="3E462234" w14:textId="4B807D40" w:rsidR="007A196B" w:rsidRPr="00240683" w:rsidRDefault="00240683" w:rsidP="00240683">
      <w:pPr>
        <w:pBdr>
          <w:top w:val="single" w:sz="12" w:space="1" w:color="auto"/>
          <w:left w:val="single" w:sz="12" w:space="4" w:color="auto"/>
          <w:right w:val="single" w:sz="12" w:space="4" w:color="auto"/>
        </w:pBdr>
        <w:ind w:firstLine="188"/>
        <w:rPr>
          <w:rFonts w:ascii="Consolas" w:hAnsi="Consolas"/>
        </w:rPr>
      </w:pPr>
      <w:r>
        <w:rPr>
          <w:rFonts w:ascii="Consolas" w:hAnsi="Consolas"/>
        </w:rPr>
        <w:tab/>
      </w:r>
      <w:r>
        <w:rPr>
          <w:rFonts w:ascii="Consolas" w:hAnsi="Consolas"/>
        </w:rPr>
        <w:tab/>
      </w:r>
      <w:r w:rsidRPr="00240683">
        <w:rPr>
          <w:rFonts w:ascii="Consolas" w:hAnsi="Consolas"/>
        </w:rPr>
        <w:t xml:space="preserve"> </w:t>
      </w:r>
      <w:r w:rsidR="007A196B" w:rsidRPr="00240683">
        <w:rPr>
          <w:rFonts w:ascii="Consolas" w:hAnsi="Consolas"/>
        </w:rPr>
        <w:t>(</w:t>
      </w:r>
      <w:r w:rsidR="007A196B" w:rsidRPr="00240683">
        <w:rPr>
          <w:rFonts w:ascii="Consolas" w:hAnsi="Consolas"/>
        </w:rPr>
        <w:t>省略</w:t>
      </w:r>
      <w:r w:rsidR="007A196B" w:rsidRPr="00240683">
        <w:rPr>
          <w:rFonts w:ascii="Consolas" w:hAnsi="Consolas"/>
        </w:rPr>
        <w:t>)</w:t>
      </w:r>
    </w:p>
    <w:p w14:paraId="28041BE6" w14:textId="77777777" w:rsidR="007A196B" w:rsidRPr="00240683" w:rsidRDefault="007A196B" w:rsidP="00240683">
      <w:pPr>
        <w:pBdr>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 else if (</w:t>
      </w:r>
      <w:proofErr w:type="spellStart"/>
      <w:r w:rsidRPr="00240683">
        <w:rPr>
          <w:rFonts w:ascii="Consolas" w:hAnsi="Consolas"/>
        </w:rPr>
        <w:t>EEPROM.read</w:t>
      </w:r>
      <w:proofErr w:type="spellEnd"/>
      <w:r w:rsidRPr="00240683">
        <w:rPr>
          <w:rFonts w:ascii="Consolas" w:hAnsi="Consolas"/>
        </w:rPr>
        <w:t>(</w:t>
      </w:r>
      <w:proofErr w:type="spellStart"/>
      <w:r w:rsidRPr="00240683">
        <w:rPr>
          <w:rFonts w:ascii="Consolas" w:hAnsi="Consolas"/>
        </w:rPr>
        <w:t>pushNumber</w:t>
      </w:r>
      <w:proofErr w:type="spellEnd"/>
      <w:r w:rsidRPr="00240683">
        <w:rPr>
          <w:rFonts w:ascii="Consolas" w:hAnsi="Consolas"/>
        </w:rPr>
        <w:t>) == 16) {//</w:t>
      </w:r>
      <w:r w:rsidRPr="00240683">
        <w:rPr>
          <w:rFonts w:ascii="Consolas" w:hAnsi="Consolas"/>
        </w:rPr>
        <w:t>タスクビューを開く</w:t>
      </w:r>
    </w:p>
    <w:p w14:paraId="40AF215E" w14:textId="77777777" w:rsidR="007A196B" w:rsidRPr="00240683" w:rsidRDefault="007A196B" w:rsidP="00240683">
      <w:pPr>
        <w:pBdr>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keyTest1 = KEY_LEFT_GUI;</w:t>
      </w:r>
    </w:p>
    <w:p w14:paraId="199FF2AF" w14:textId="77777777" w:rsidR="007A196B" w:rsidRPr="00240683" w:rsidRDefault="007A196B" w:rsidP="00240683">
      <w:pPr>
        <w:pBdr>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keyTest2 = KEY_TAB;</w:t>
      </w:r>
    </w:p>
    <w:p w14:paraId="282DEDC1" w14:textId="77777777" w:rsidR="007A196B" w:rsidRPr="00240683" w:rsidRDefault="007A196B" w:rsidP="00240683">
      <w:pPr>
        <w:pBdr>
          <w:left w:val="single" w:sz="12" w:space="4" w:color="auto"/>
          <w:right w:val="single" w:sz="12" w:space="4" w:color="auto"/>
        </w:pBdr>
        <w:spacing w:line="240" w:lineRule="auto"/>
        <w:ind w:firstLine="188"/>
        <w:rPr>
          <w:rFonts w:ascii="Consolas" w:hAnsi="Consolas"/>
        </w:rPr>
      </w:pPr>
      <w:r w:rsidRPr="00240683">
        <w:rPr>
          <w:rFonts w:ascii="Consolas" w:hAnsi="Consolas"/>
        </w:rPr>
        <w:t xml:space="preserve">    </w:t>
      </w:r>
      <w:proofErr w:type="spellStart"/>
      <w:r w:rsidRPr="00240683">
        <w:rPr>
          <w:rFonts w:ascii="Consolas" w:hAnsi="Consolas"/>
        </w:rPr>
        <w:t>EEPROM.update</w:t>
      </w:r>
      <w:proofErr w:type="spellEnd"/>
      <w:r w:rsidRPr="00240683">
        <w:rPr>
          <w:rFonts w:ascii="Consolas" w:hAnsi="Consolas"/>
        </w:rPr>
        <w:t>(</w:t>
      </w:r>
      <w:proofErr w:type="spellStart"/>
      <w:r w:rsidRPr="00240683">
        <w:rPr>
          <w:rFonts w:ascii="Consolas" w:hAnsi="Consolas"/>
        </w:rPr>
        <w:t>pushNumber</w:t>
      </w:r>
      <w:proofErr w:type="spellEnd"/>
      <w:r w:rsidRPr="00240683">
        <w:rPr>
          <w:rFonts w:ascii="Consolas" w:hAnsi="Consolas"/>
        </w:rPr>
        <w:t xml:space="preserve"> , 16);</w:t>
      </w:r>
    </w:p>
    <w:p w14:paraId="0506D836" w14:textId="77777777" w:rsidR="007A196B" w:rsidRPr="00240683" w:rsidRDefault="007A196B" w:rsidP="00240683">
      <w:pPr>
        <w:pBdr>
          <w:left w:val="single" w:sz="12" w:space="4" w:color="auto"/>
          <w:bottom w:val="single" w:sz="12" w:space="1" w:color="auto"/>
          <w:right w:val="single" w:sz="12" w:space="4" w:color="auto"/>
        </w:pBdr>
        <w:spacing w:line="240" w:lineRule="auto"/>
        <w:ind w:firstLine="188"/>
        <w:rPr>
          <w:rFonts w:ascii="Consolas" w:hAnsi="Consolas"/>
        </w:rPr>
      </w:pPr>
      <w:r w:rsidRPr="00240683">
        <w:rPr>
          <w:rFonts w:ascii="Consolas" w:hAnsi="Consolas"/>
        </w:rPr>
        <w:t xml:space="preserve">  } else if (</w:t>
      </w:r>
      <w:proofErr w:type="spellStart"/>
      <w:r w:rsidRPr="00240683">
        <w:rPr>
          <w:rFonts w:ascii="Consolas" w:hAnsi="Consolas"/>
        </w:rPr>
        <w:t>EEPROM.read</w:t>
      </w:r>
      <w:proofErr w:type="spellEnd"/>
      <w:r w:rsidRPr="00240683">
        <w:rPr>
          <w:rFonts w:ascii="Consolas" w:hAnsi="Consolas"/>
        </w:rPr>
        <w:t>(</w:t>
      </w:r>
      <w:proofErr w:type="spellStart"/>
      <w:r w:rsidRPr="00240683">
        <w:rPr>
          <w:rFonts w:ascii="Consolas" w:hAnsi="Consolas"/>
        </w:rPr>
        <w:t>pushNumber</w:t>
      </w:r>
      <w:proofErr w:type="spellEnd"/>
      <w:r w:rsidRPr="00240683">
        <w:rPr>
          <w:rFonts w:ascii="Consolas" w:hAnsi="Consolas"/>
        </w:rPr>
        <w:t>) == 17) {//</w:t>
      </w:r>
      <w:r w:rsidRPr="00240683">
        <w:rPr>
          <w:rFonts w:ascii="Consolas" w:hAnsi="Consolas"/>
        </w:rPr>
        <w:t>一単語消去</w:t>
      </w:r>
    </w:p>
    <w:p w14:paraId="72A153F3" w14:textId="77777777" w:rsidR="007A196B" w:rsidRPr="00240683" w:rsidRDefault="007A196B" w:rsidP="00240683">
      <w:pPr>
        <w:pBdr>
          <w:left w:val="single" w:sz="12" w:space="4" w:color="auto"/>
          <w:bottom w:val="single" w:sz="12" w:space="1" w:color="auto"/>
          <w:right w:val="single" w:sz="12" w:space="4" w:color="auto"/>
        </w:pBdr>
        <w:spacing w:line="240" w:lineRule="auto"/>
        <w:ind w:firstLine="188"/>
        <w:rPr>
          <w:rFonts w:ascii="Consolas" w:hAnsi="Consolas"/>
        </w:rPr>
      </w:pPr>
      <w:r w:rsidRPr="00240683">
        <w:rPr>
          <w:rFonts w:ascii="Consolas" w:hAnsi="Consolas"/>
        </w:rPr>
        <w:t xml:space="preserve">    keyTest1 = KEY_RIGHT_CTRL;</w:t>
      </w:r>
    </w:p>
    <w:p w14:paraId="321E844B" w14:textId="77777777" w:rsidR="007A196B" w:rsidRPr="00240683" w:rsidRDefault="007A196B" w:rsidP="00240683">
      <w:pPr>
        <w:pBdr>
          <w:left w:val="single" w:sz="12" w:space="4" w:color="auto"/>
          <w:bottom w:val="single" w:sz="12" w:space="1" w:color="auto"/>
          <w:right w:val="single" w:sz="12" w:space="4" w:color="auto"/>
        </w:pBdr>
        <w:spacing w:line="240" w:lineRule="auto"/>
        <w:ind w:firstLine="188"/>
        <w:rPr>
          <w:rFonts w:ascii="Consolas" w:hAnsi="Consolas"/>
        </w:rPr>
      </w:pPr>
      <w:r w:rsidRPr="00240683">
        <w:rPr>
          <w:rFonts w:ascii="Consolas" w:hAnsi="Consolas"/>
        </w:rPr>
        <w:t xml:space="preserve">    keyTest2 = KEY_DELETE;</w:t>
      </w:r>
    </w:p>
    <w:p w14:paraId="57C60431" w14:textId="77777777" w:rsidR="007A196B" w:rsidRPr="00240683" w:rsidRDefault="007A196B" w:rsidP="00240683">
      <w:pPr>
        <w:pBdr>
          <w:left w:val="single" w:sz="12" w:space="4" w:color="auto"/>
          <w:bottom w:val="single" w:sz="12" w:space="1" w:color="auto"/>
          <w:right w:val="single" w:sz="12" w:space="4" w:color="auto"/>
        </w:pBdr>
        <w:spacing w:line="240" w:lineRule="auto"/>
        <w:ind w:firstLine="188"/>
        <w:rPr>
          <w:rFonts w:ascii="Consolas" w:hAnsi="Consolas"/>
        </w:rPr>
      </w:pPr>
      <w:r w:rsidRPr="00240683">
        <w:rPr>
          <w:rFonts w:ascii="Consolas" w:hAnsi="Consolas"/>
        </w:rPr>
        <w:t xml:space="preserve">    </w:t>
      </w:r>
      <w:proofErr w:type="spellStart"/>
      <w:r w:rsidRPr="00240683">
        <w:rPr>
          <w:rFonts w:ascii="Consolas" w:hAnsi="Consolas"/>
        </w:rPr>
        <w:t>EEPROM.update</w:t>
      </w:r>
      <w:proofErr w:type="spellEnd"/>
      <w:r w:rsidRPr="00240683">
        <w:rPr>
          <w:rFonts w:ascii="Consolas" w:hAnsi="Consolas"/>
        </w:rPr>
        <w:t>(</w:t>
      </w:r>
      <w:proofErr w:type="spellStart"/>
      <w:r w:rsidRPr="00240683">
        <w:rPr>
          <w:rFonts w:ascii="Consolas" w:hAnsi="Consolas"/>
        </w:rPr>
        <w:t>pushNumber</w:t>
      </w:r>
      <w:proofErr w:type="spellEnd"/>
      <w:r w:rsidRPr="00240683">
        <w:rPr>
          <w:rFonts w:ascii="Consolas" w:hAnsi="Consolas"/>
        </w:rPr>
        <w:t xml:space="preserve"> , 17);</w:t>
      </w:r>
    </w:p>
    <w:p w14:paraId="089E7136" w14:textId="41152041" w:rsidR="007A196B" w:rsidRPr="00240683" w:rsidRDefault="007A196B" w:rsidP="00240683">
      <w:pPr>
        <w:pBdr>
          <w:left w:val="single" w:sz="12" w:space="4" w:color="auto"/>
          <w:bottom w:val="single" w:sz="12" w:space="1" w:color="auto"/>
          <w:right w:val="single" w:sz="12" w:space="4" w:color="auto"/>
        </w:pBdr>
        <w:spacing w:line="240" w:lineRule="auto"/>
        <w:ind w:firstLine="188"/>
        <w:rPr>
          <w:rFonts w:ascii="Consolas" w:hAnsi="Consolas"/>
        </w:rPr>
      </w:pPr>
      <w:r w:rsidRPr="00240683">
        <w:rPr>
          <w:rFonts w:ascii="Consolas" w:hAnsi="Consolas"/>
        </w:rPr>
        <w:t xml:space="preserve">  } else if (</w:t>
      </w:r>
      <w:proofErr w:type="spellStart"/>
      <w:r w:rsidRPr="00240683">
        <w:rPr>
          <w:rFonts w:ascii="Consolas" w:hAnsi="Consolas"/>
        </w:rPr>
        <w:t>EEPROM.read</w:t>
      </w:r>
      <w:proofErr w:type="spellEnd"/>
      <w:r w:rsidRPr="00240683">
        <w:rPr>
          <w:rFonts w:ascii="Consolas" w:hAnsi="Consolas"/>
        </w:rPr>
        <w:t>(</w:t>
      </w:r>
      <w:proofErr w:type="spellStart"/>
      <w:r w:rsidRPr="00240683">
        <w:rPr>
          <w:rFonts w:ascii="Consolas" w:hAnsi="Consolas"/>
        </w:rPr>
        <w:t>pushNumber</w:t>
      </w:r>
      <w:proofErr w:type="spellEnd"/>
      <w:r w:rsidRPr="00240683">
        <w:rPr>
          <w:rFonts w:ascii="Consolas" w:hAnsi="Consolas"/>
        </w:rPr>
        <w:t>) == 18){//</w:t>
      </w:r>
      <w:r w:rsidRPr="00240683">
        <w:rPr>
          <w:rFonts w:ascii="Consolas" w:hAnsi="Consolas"/>
        </w:rPr>
        <w:t>前回テキストの登録をしていた場合、なにもしない</w:t>
      </w:r>
    </w:p>
    <w:p w14:paraId="4169D060" w14:textId="77777777" w:rsidR="007A196B" w:rsidRPr="00240683" w:rsidRDefault="007A196B" w:rsidP="00240683">
      <w:pPr>
        <w:pBdr>
          <w:left w:val="single" w:sz="12" w:space="4" w:color="auto"/>
          <w:bottom w:val="single" w:sz="12" w:space="1" w:color="auto"/>
          <w:right w:val="single" w:sz="12" w:space="4" w:color="auto"/>
        </w:pBdr>
        <w:spacing w:line="240" w:lineRule="auto"/>
        <w:ind w:firstLine="188"/>
        <w:rPr>
          <w:rFonts w:ascii="Consolas" w:hAnsi="Consolas"/>
        </w:rPr>
      </w:pPr>
      <w:r w:rsidRPr="00240683">
        <w:rPr>
          <w:rFonts w:ascii="Consolas" w:hAnsi="Consolas"/>
        </w:rPr>
        <w:t xml:space="preserve">  }</w:t>
      </w:r>
    </w:p>
    <w:p w14:paraId="1E19091A" w14:textId="138281BD" w:rsidR="00EA22BD" w:rsidRPr="00F256C6" w:rsidRDefault="00F256C6" w:rsidP="00F256C6">
      <w:pPr>
        <w:pBdr>
          <w:left w:val="single" w:sz="12" w:space="4" w:color="auto"/>
          <w:bottom w:val="single" w:sz="12" w:space="1" w:color="auto"/>
          <w:right w:val="single" w:sz="12" w:space="4" w:color="auto"/>
        </w:pBdr>
        <w:spacing w:line="240" w:lineRule="auto"/>
        <w:ind w:firstLine="188"/>
        <w:rPr>
          <w:rFonts w:ascii="Consolas" w:hAnsi="Consolas"/>
        </w:rPr>
      </w:pPr>
      <w:r>
        <w:rPr>
          <w:rFonts w:ascii="Consolas" w:hAnsi="Consolas"/>
        </w:rPr>
        <w:t>}</w:t>
      </w:r>
    </w:p>
    <w:p w14:paraId="2F5103B0" w14:textId="4B003C75" w:rsidR="007236E5" w:rsidRPr="007236E5" w:rsidRDefault="007236E5" w:rsidP="007236E5">
      <w:pPr>
        <w:spacing w:line="276" w:lineRule="auto"/>
        <w:ind w:firstLine="184"/>
        <w:jc w:val="center"/>
        <w:rPr>
          <w:b/>
        </w:rPr>
      </w:pPr>
      <w:r w:rsidRPr="00721456">
        <w:rPr>
          <w:rFonts w:hint="eastAsia"/>
          <w:b/>
        </w:rPr>
        <w:t>リスト</w:t>
      </w:r>
      <w:r>
        <w:rPr>
          <w:rFonts w:hint="eastAsia"/>
          <w:b/>
        </w:rPr>
        <w:t xml:space="preserve"> 4.4</w:t>
      </w:r>
      <w:r>
        <w:rPr>
          <w:b/>
        </w:rPr>
        <w:t>.</w:t>
      </w:r>
      <w:r>
        <w:rPr>
          <w:rFonts w:hint="eastAsia"/>
          <w:b/>
        </w:rPr>
        <w:t>2</w:t>
      </w:r>
      <w:r w:rsidRPr="00721456">
        <w:rPr>
          <w:rFonts w:hint="eastAsia"/>
          <w:b/>
        </w:rPr>
        <w:t>.</w:t>
      </w:r>
      <w:r>
        <w:rPr>
          <w:rFonts w:hint="eastAsia"/>
          <w:b/>
        </w:rPr>
        <w:t>1</w:t>
      </w:r>
      <w:r w:rsidRPr="00721456">
        <w:rPr>
          <w:rFonts w:hint="eastAsia"/>
          <w:b/>
        </w:rPr>
        <w:t xml:space="preserve">　</w:t>
      </w:r>
      <w:r>
        <w:rPr>
          <w:rFonts w:hint="eastAsia"/>
          <w:b/>
        </w:rPr>
        <w:t>ArduinoでのEEPROMを利用したデータ保持の処理</w:t>
      </w:r>
    </w:p>
    <w:p w14:paraId="50C8F401" w14:textId="50E654D3" w:rsidR="004A6198" w:rsidRDefault="004A6198" w:rsidP="004A6198">
      <w:pPr>
        <w:widowControl/>
        <w:spacing w:line="240" w:lineRule="auto"/>
        <w:ind w:firstLine="188"/>
        <w:jc w:val="left"/>
      </w:pPr>
      <w:r>
        <w:rPr>
          <w:rFonts w:hint="eastAsia"/>
        </w:rPr>
        <w:t>配列EEPROM[</w:t>
      </w:r>
      <w:proofErr w:type="spellStart"/>
      <w:r>
        <w:t>a,b</w:t>
      </w:r>
      <w:proofErr w:type="spellEnd"/>
      <w:r>
        <w:rPr>
          <w:rFonts w:hint="eastAsia"/>
        </w:rPr>
        <w:t>]のaは「押す回数」,ｂは「ショートカットキーの種類」としている.また</w:t>
      </w:r>
      <w:r w:rsidR="00AE721E">
        <w:rPr>
          <w:rFonts w:hint="eastAsia"/>
        </w:rPr>
        <w:t>,</w:t>
      </w:r>
      <w:r>
        <w:rPr>
          <w:rFonts w:hint="eastAsia"/>
        </w:rPr>
        <w:t>ショートカットキーの判別は整数で行っている.</w:t>
      </w:r>
    </w:p>
    <w:p w14:paraId="55BBB820" w14:textId="1A3A434F" w:rsidR="004A6198" w:rsidRDefault="004A6198" w:rsidP="004A6198">
      <w:pPr>
        <w:widowControl/>
        <w:spacing w:line="240" w:lineRule="auto"/>
        <w:ind w:firstLine="188"/>
        <w:jc w:val="left"/>
      </w:pPr>
      <w:proofErr w:type="spellStart"/>
      <w:r>
        <w:rPr>
          <w:rFonts w:hint="eastAsia"/>
        </w:rPr>
        <w:t>EEPROM</w:t>
      </w:r>
      <w:r>
        <w:t>.update</w:t>
      </w:r>
      <w:proofErr w:type="spellEnd"/>
      <w:r>
        <w:rPr>
          <w:rFonts w:hint="eastAsia"/>
        </w:rPr>
        <w:t>()でショートカットキーの判別に利用する整数を書き込み,</w:t>
      </w:r>
      <w:proofErr w:type="spellStart"/>
      <w:r>
        <w:t>EEPROM.read</w:t>
      </w:r>
      <w:proofErr w:type="spellEnd"/>
      <w:r>
        <w:t>()</w:t>
      </w:r>
      <w:r>
        <w:rPr>
          <w:rFonts w:hint="eastAsia"/>
        </w:rPr>
        <w:t>でその整数を読み込み,何のショートカットキーかを判別している.</w:t>
      </w:r>
    </w:p>
    <w:p w14:paraId="18ADB38B" w14:textId="2319399C" w:rsidR="007A196B" w:rsidRDefault="00AE721E" w:rsidP="00240683">
      <w:pPr>
        <w:widowControl/>
        <w:spacing w:line="240" w:lineRule="auto"/>
        <w:ind w:firstLine="188"/>
        <w:jc w:val="left"/>
      </w:pPr>
      <w:r>
        <w:rPr>
          <w:rFonts w:hint="eastAsia"/>
        </w:rPr>
        <w:t>また,前回テキストの登録をしていた場合はなにも処理しないようにした.</w:t>
      </w:r>
    </w:p>
    <w:p w14:paraId="750B1576" w14:textId="52FD64C3" w:rsidR="007A196B" w:rsidRDefault="00AE721E" w:rsidP="00AE721E">
      <w:pPr>
        <w:pStyle w:val="2"/>
      </w:pPr>
      <w:bookmarkStart w:id="50" w:name="_Toc97034655"/>
      <w:r>
        <w:rPr>
          <w:rFonts w:hint="eastAsia"/>
        </w:rPr>
        <w:lastRenderedPageBreak/>
        <w:t>アプリケーションの配布の実現</w:t>
      </w:r>
      <w:bookmarkEnd w:id="50"/>
    </w:p>
    <w:p w14:paraId="594D6FC8" w14:textId="3A0CB705" w:rsidR="00AE721E" w:rsidRDefault="00D80785" w:rsidP="00AE721E">
      <w:pPr>
        <w:ind w:firstLine="188"/>
      </w:pPr>
      <w:r>
        <w:rPr>
          <w:noProof/>
        </w:rPr>
        <mc:AlternateContent>
          <mc:Choice Requires="wps">
            <w:drawing>
              <wp:anchor distT="0" distB="0" distL="114300" distR="114300" simplePos="0" relativeHeight="251842560" behindDoc="0" locked="0" layoutInCell="1" allowOverlap="1" wp14:anchorId="765E9C46" wp14:editId="3C06CFCB">
                <wp:simplePos x="0" y="0"/>
                <wp:positionH relativeFrom="column">
                  <wp:posOffset>-1270</wp:posOffset>
                </wp:positionH>
                <wp:positionV relativeFrom="paragraph">
                  <wp:posOffset>4088130</wp:posOffset>
                </wp:positionV>
                <wp:extent cx="5400040" cy="635"/>
                <wp:effectExtent l="0" t="0" r="0" b="0"/>
                <wp:wrapTopAndBottom/>
                <wp:docPr id="163" name="テキスト ボックス 16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81029DE" w14:textId="40B1E3BF" w:rsidR="00D25234" w:rsidRPr="00B15C3B" w:rsidRDefault="00D25234" w:rsidP="00D80785">
                            <w:pPr>
                              <w:pStyle w:val="a9"/>
                              <w:ind w:firstLine="184"/>
                              <w:rPr>
                                <w:noProof/>
                              </w:rPr>
                            </w:pPr>
                            <w:r>
                              <w:t xml:space="preserve">図 </w:t>
                            </w:r>
                            <w:fldSimple w:instr=" STYLEREF 1 \s ">
                              <w:r>
                                <w:rPr>
                                  <w:noProof/>
                                </w:rPr>
                                <w:t>4</w:t>
                              </w:r>
                            </w:fldSimple>
                            <w:r>
                              <w:t>.5.1</w:t>
                            </w:r>
                            <w:r w:rsidRPr="00AF4DF3">
                              <w:rPr>
                                <w:rFonts w:hint="eastAsia"/>
                              </w:rPr>
                              <w:t xml:space="preserve">　ファイル形式とシリアル通信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E9C46" id="テキスト ボックス 163" o:spid="_x0000_s1071" type="#_x0000_t202" style="position:absolute;left:0;text-align:left;margin-left:-.1pt;margin-top:321.9pt;width:425.2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" stroked="f">
                <v:textbox style="mso-fit-shape-to-text:t" inset="0,0,0,0">
                  <w:txbxContent>
                    <w:p w14:paraId="681029DE" w14:textId="40B1E3BF" w:rsidR="00D25234" w:rsidRPr="00B15C3B" w:rsidRDefault="00D25234" w:rsidP="00D80785">
                      <w:pPr>
                        <w:pStyle w:val="a9"/>
                        <w:ind w:firstLine="184"/>
                        <w:rPr>
                          <w:noProof/>
                        </w:rPr>
                      </w:pPr>
                      <w:r>
                        <w:t xml:space="preserve">図 </w:t>
                      </w:r>
                      <w:fldSimple w:instr=" STYLEREF 1 \s ">
                        <w:r>
                          <w:rPr>
                            <w:noProof/>
                          </w:rPr>
                          <w:t>4</w:t>
                        </w:r>
                      </w:fldSimple>
                      <w:r>
                        <w:t>.5.1</w:t>
                      </w:r>
                      <w:r w:rsidRPr="00AF4DF3">
                        <w:rPr>
                          <w:rFonts w:hint="eastAsia"/>
                        </w:rPr>
                        <w:t xml:space="preserve">　ファイル形式とシリアル通信</w:t>
                      </w:r>
                    </w:p>
                  </w:txbxContent>
                </v:textbox>
                <w10:wrap type="topAndBottom"/>
              </v:shape>
            </w:pict>
          </mc:Fallback>
        </mc:AlternateContent>
      </w:r>
      <w:r w:rsidR="00AE721E">
        <w:rPr>
          <w:noProof/>
        </w:rPr>
        <w:drawing>
          <wp:anchor distT="0" distB="0" distL="114300" distR="114300" simplePos="0" relativeHeight="251760640" behindDoc="0" locked="0" layoutInCell="1" allowOverlap="1" wp14:anchorId="2BE84AAA" wp14:editId="6C5E7EE0">
            <wp:simplePos x="0" y="0"/>
            <wp:positionH relativeFrom="margin">
              <wp:posOffset>-1270</wp:posOffset>
            </wp:positionH>
            <wp:positionV relativeFrom="paragraph">
              <wp:posOffset>1432306</wp:posOffset>
            </wp:positionV>
            <wp:extent cx="5400040" cy="2599055"/>
            <wp:effectExtent l="0" t="0" r="0" b="0"/>
            <wp:wrapTopAndBottom/>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ifu.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2599055"/>
                    </a:xfrm>
                    <a:prstGeom prst="rect">
                      <a:avLst/>
                    </a:prstGeom>
                  </pic:spPr>
                </pic:pic>
              </a:graphicData>
            </a:graphic>
          </wp:anchor>
        </w:drawing>
      </w:r>
      <w:r w:rsidR="00AE721E">
        <w:rPr>
          <w:rFonts w:hint="eastAsia"/>
        </w:rPr>
        <w:t>開発したアプリケーションをエクスポートすると</w:t>
      </w:r>
      <w:r w:rsidR="00AE721E">
        <w:t>jarファイルとして生成されるが,このままではjavaのライブラリを読み込むことができず,シリアル通信が不可能であった.そのため,jarファイルをexeファイルに変換するツール</w:t>
      </w:r>
      <w:r w:rsidR="00180C69">
        <w:rPr>
          <w:rFonts w:hint="eastAsia"/>
        </w:rPr>
        <w:t>「</w:t>
      </w:r>
      <w:proofErr w:type="spellStart"/>
      <w:r w:rsidR="00180C69">
        <w:rPr>
          <w:rFonts w:hint="eastAsia"/>
        </w:rPr>
        <w:t>JSmooth</w:t>
      </w:r>
      <w:proofErr w:type="spellEnd"/>
      <w:r w:rsidR="00180C69">
        <w:rPr>
          <w:rFonts w:hint="eastAsia"/>
        </w:rPr>
        <w:t>」</w:t>
      </w:r>
      <w:r w:rsidR="00AE721E">
        <w:t>を使用して実行可能ファイルにし,そのうえで必要なライブラリと同一階層上に置くことでシリアル通信が可能になった</w:t>
      </w:r>
      <w:r w:rsidR="007A66B6">
        <w:rPr>
          <w:rFonts w:hint="eastAsia"/>
        </w:rPr>
        <w:t>.</w:t>
      </w:r>
    </w:p>
    <w:p w14:paraId="1DC4C785" w14:textId="77777777" w:rsidR="00AE721E" w:rsidRPr="00AE721E" w:rsidRDefault="00AE721E" w:rsidP="00AE721E">
      <w:pPr>
        <w:ind w:firstLine="188"/>
      </w:pPr>
    </w:p>
    <w:p w14:paraId="4B3FE61B" w14:textId="04A73CA0" w:rsidR="00AE721E" w:rsidRDefault="008F0AE2" w:rsidP="008F0AE2">
      <w:pPr>
        <w:widowControl/>
        <w:spacing w:line="240" w:lineRule="auto"/>
        <w:ind w:firstLineChars="0" w:firstLine="0"/>
        <w:jc w:val="left"/>
      </w:pPr>
      <w:r>
        <w:br w:type="page"/>
      </w:r>
    </w:p>
    <w:p w14:paraId="798CF906" w14:textId="4D1F7621" w:rsidR="007D1A56" w:rsidRDefault="007D1A56" w:rsidP="00AE721E">
      <w:pPr>
        <w:pStyle w:val="3"/>
      </w:pPr>
      <w:bookmarkStart w:id="51" w:name="_Toc97034656"/>
      <w:proofErr w:type="spellStart"/>
      <w:r>
        <w:rPr>
          <w:rFonts w:hint="eastAsia"/>
        </w:rPr>
        <w:lastRenderedPageBreak/>
        <w:t>JS</w:t>
      </w:r>
      <w:r>
        <w:t>mooth</w:t>
      </w:r>
      <w:proofErr w:type="spellEnd"/>
      <w:r>
        <w:rPr>
          <w:rFonts w:hint="eastAsia"/>
        </w:rPr>
        <w:t>の利用</w:t>
      </w:r>
      <w:bookmarkEnd w:id="51"/>
    </w:p>
    <w:p w14:paraId="4B039FDD" w14:textId="14E11C54" w:rsidR="007D1A56" w:rsidRDefault="00180C69" w:rsidP="007D1A56">
      <w:pPr>
        <w:ind w:firstLine="188"/>
      </w:pPr>
      <w:r>
        <w:rPr>
          <w:rFonts w:hint="eastAsia"/>
        </w:rPr>
        <w:t>j</w:t>
      </w:r>
      <w:r w:rsidR="007D1A56">
        <w:rPr>
          <w:rFonts w:hint="eastAsia"/>
        </w:rPr>
        <w:t>arファイルをexeファイルに変換するツールは「</w:t>
      </w:r>
      <w:proofErr w:type="spellStart"/>
      <w:r w:rsidR="007D1A56">
        <w:rPr>
          <w:rFonts w:hint="eastAsia"/>
        </w:rPr>
        <w:t>JSmoot</w:t>
      </w:r>
      <w:r w:rsidR="00F256C6">
        <w:rPr>
          <w:rFonts w:hint="eastAsia"/>
        </w:rPr>
        <w:t>h</w:t>
      </w:r>
      <w:proofErr w:type="spellEnd"/>
      <w:r w:rsidR="007D1A56">
        <w:rPr>
          <w:rFonts w:hint="eastAsia"/>
        </w:rPr>
        <w:t>」というアプリケーションを利用した.</w:t>
      </w:r>
    </w:p>
    <w:p w14:paraId="2B6AD5DF" w14:textId="5734B1C5" w:rsidR="007D1A56" w:rsidRDefault="007D1A56" w:rsidP="007D1A56">
      <w:pPr>
        <w:ind w:firstLine="188"/>
      </w:pPr>
      <w:proofErr w:type="spellStart"/>
      <w:r>
        <w:rPr>
          <w:rFonts w:hint="eastAsia"/>
        </w:rPr>
        <w:t>JSmooth</w:t>
      </w:r>
      <w:proofErr w:type="spellEnd"/>
      <w:r>
        <w:rPr>
          <w:rFonts w:hint="eastAsia"/>
        </w:rPr>
        <w:t>の使い方は以下のとおりである.</w:t>
      </w:r>
    </w:p>
    <w:p w14:paraId="44A35938" w14:textId="1E03760B" w:rsidR="007D1A56" w:rsidRDefault="00397082" w:rsidP="007D1A56">
      <w:pPr>
        <w:ind w:firstLine="188"/>
      </w:pPr>
      <w:r>
        <w:rPr>
          <w:rFonts w:hint="eastAsia"/>
        </w:rPr>
        <w:t xml:space="preserve">　</w:t>
      </w:r>
      <w:r w:rsidR="007A66B6">
        <w:rPr>
          <w:rFonts w:hint="eastAsia"/>
        </w:rPr>
        <w:t>手順</w:t>
      </w:r>
      <w:r w:rsidR="00F256C6">
        <w:rPr>
          <w:noProof/>
        </w:rPr>
        <mc:AlternateContent>
          <mc:Choice Requires="wps">
            <w:drawing>
              <wp:anchor distT="0" distB="0" distL="114300" distR="114300" simplePos="0" relativeHeight="251909120" behindDoc="0" locked="0" layoutInCell="1" allowOverlap="1" wp14:anchorId="7FB08A3C" wp14:editId="0036594E">
                <wp:simplePos x="0" y="0"/>
                <wp:positionH relativeFrom="margin">
                  <wp:posOffset>-1270</wp:posOffset>
                </wp:positionH>
                <wp:positionV relativeFrom="paragraph">
                  <wp:posOffset>4700778</wp:posOffset>
                </wp:positionV>
                <wp:extent cx="5400040" cy="342900"/>
                <wp:effectExtent l="0" t="0" r="0" b="0"/>
                <wp:wrapTopAndBottom/>
                <wp:docPr id="46" name="テキスト ボックス 46"/>
                <wp:cNvGraphicFramePr/>
                <a:graphic xmlns:a="http://schemas.openxmlformats.org/drawingml/2006/main">
                  <a:graphicData uri="http://schemas.microsoft.com/office/word/2010/wordprocessingShape">
                    <wps:wsp>
                      <wps:cNvSpPr txBox="1"/>
                      <wps:spPr>
                        <a:xfrm>
                          <a:off x="0" y="0"/>
                          <a:ext cx="5400040" cy="342900"/>
                        </a:xfrm>
                        <a:prstGeom prst="rect">
                          <a:avLst/>
                        </a:prstGeom>
                        <a:solidFill>
                          <a:prstClr val="white"/>
                        </a:solidFill>
                        <a:ln>
                          <a:noFill/>
                        </a:ln>
                      </wps:spPr>
                      <wps:txbx>
                        <w:txbxContent>
                          <w:p w14:paraId="6A4030BE" w14:textId="1DF73766" w:rsidR="00D25234" w:rsidRPr="00B15C3B" w:rsidRDefault="00D25234" w:rsidP="00F256C6">
                            <w:pPr>
                              <w:pStyle w:val="a9"/>
                              <w:ind w:firstLine="184"/>
                              <w:rPr>
                                <w:noProof/>
                              </w:rPr>
                            </w:pPr>
                            <w:r>
                              <w:t xml:space="preserve">図 </w:t>
                            </w:r>
                            <w:fldSimple w:instr=" STYLEREF 1 \s ">
                              <w:r>
                                <w:rPr>
                                  <w:noProof/>
                                </w:rPr>
                                <w:t>4</w:t>
                              </w:r>
                            </w:fldSimple>
                            <w:r>
                              <w:t>.5.1.1</w:t>
                            </w:r>
                            <w:r w:rsidRPr="00AF4DF3">
                              <w:rPr>
                                <w:rFonts w:hint="eastAsia"/>
                              </w:rPr>
                              <w:t xml:space="preserve">　</w:t>
                            </w:r>
                            <w:r w:rsidRPr="00F256C6">
                              <w:rPr>
                                <w:rFonts w:hint="eastAsia"/>
                                <w:b w:val="0"/>
                                <w:bCs w:val="0"/>
                              </w:rPr>
                              <w:t xml:space="preserve"> </w:t>
                            </w:r>
                            <w:proofErr w:type="spellStart"/>
                            <w:r w:rsidRPr="00F256C6">
                              <w:rPr>
                                <w:rFonts w:hint="eastAsia"/>
                              </w:rPr>
                              <w:t>JSmooth</w:t>
                            </w:r>
                            <w:proofErr w:type="spellEnd"/>
                            <w:r>
                              <w:rPr>
                                <w:rFonts w:hint="eastAsia"/>
                              </w:rPr>
                              <w:t>の</w:t>
                            </w:r>
                            <w:r>
                              <w:t>利用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08A3C" id="テキスト ボックス 46" o:spid="_x0000_s1072" type="#_x0000_t202" style="position:absolute;left:0;text-align:left;margin-left:-.1pt;margin-top:370.15pt;width:425.2pt;height:27pt;z-index:2519091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" stroked="f">
                <v:textbox style="mso-fit-shape-to-text:t" inset="0,0,0,0">
                  <w:txbxContent>
                    <w:p w14:paraId="6A4030BE" w14:textId="1DF73766" w:rsidR="00D25234" w:rsidRPr="00B15C3B" w:rsidRDefault="00D25234" w:rsidP="00F256C6">
                      <w:pPr>
                        <w:pStyle w:val="a9"/>
                        <w:ind w:firstLine="184"/>
                        <w:rPr>
                          <w:noProof/>
                        </w:rPr>
                      </w:pPr>
                      <w:r>
                        <w:t xml:space="preserve">図 </w:t>
                      </w:r>
                      <w:fldSimple w:instr=" STYLEREF 1 \s ">
                        <w:r>
                          <w:rPr>
                            <w:noProof/>
                          </w:rPr>
                          <w:t>4</w:t>
                        </w:r>
                      </w:fldSimple>
                      <w:r>
                        <w:t>.5.1.1</w:t>
                      </w:r>
                      <w:r w:rsidRPr="00AF4DF3">
                        <w:rPr>
                          <w:rFonts w:hint="eastAsia"/>
                        </w:rPr>
                        <w:t xml:space="preserve">　</w:t>
                      </w:r>
                      <w:r w:rsidRPr="00F256C6">
                        <w:rPr>
                          <w:rFonts w:hint="eastAsia"/>
                          <w:b w:val="0"/>
                          <w:bCs w:val="0"/>
                        </w:rPr>
                        <w:t xml:space="preserve"> </w:t>
                      </w:r>
                      <w:proofErr w:type="spellStart"/>
                      <w:r w:rsidRPr="00F256C6">
                        <w:rPr>
                          <w:rFonts w:hint="eastAsia"/>
                        </w:rPr>
                        <w:t>JSmooth</w:t>
                      </w:r>
                      <w:proofErr w:type="spellEnd"/>
                      <w:r>
                        <w:rPr>
                          <w:rFonts w:hint="eastAsia"/>
                        </w:rPr>
                        <w:t>の</w:t>
                      </w:r>
                      <w:r>
                        <w:t>利用</w:t>
                      </w:r>
                    </w:p>
                  </w:txbxContent>
                </v:textbox>
                <w10:wrap type="topAndBottom" anchorx="margin"/>
              </v:shape>
            </w:pict>
          </mc:Fallback>
        </mc:AlternateContent>
      </w:r>
      <w:r w:rsidR="007D1A56">
        <w:rPr>
          <w:rFonts w:hint="eastAsia"/>
        </w:rPr>
        <w:t>①</w:t>
      </w:r>
      <w:r w:rsidR="007D1A56" w:rsidRPr="007D1A56">
        <w:rPr>
          <w:rFonts w:hint="eastAsia"/>
        </w:rPr>
        <w:t>まず</w:t>
      </w:r>
      <w:r w:rsidR="007D1A56" w:rsidRPr="007D1A56">
        <w:t>Skeleton</w:t>
      </w:r>
      <w:r w:rsidR="007D1A56">
        <w:t>を選択し,</w:t>
      </w:r>
      <w:r w:rsidR="007D1A56" w:rsidRPr="007D1A56">
        <w:t xml:space="preserve">Skeleton Selection </w:t>
      </w:r>
      <w:r w:rsidR="007D1A56">
        <w:t>から,</w:t>
      </w:r>
      <w:r w:rsidR="007D1A56" w:rsidRPr="007D1A56">
        <w:t>Windowed Wrapper</w:t>
      </w:r>
      <w:r w:rsidR="007D1A56">
        <w:t>を選択する</w:t>
      </w:r>
    </w:p>
    <w:p w14:paraId="65C1A8BB" w14:textId="047EDA04" w:rsidR="007D1A56" w:rsidRPr="007D1A56" w:rsidRDefault="00F256C6" w:rsidP="007D1A56">
      <w:pPr>
        <w:ind w:firstLine="188"/>
      </w:pPr>
      <w:r>
        <w:rPr>
          <w:rFonts w:hint="eastAsia"/>
          <w:noProof/>
        </w:rPr>
        <w:drawing>
          <wp:anchor distT="0" distB="0" distL="114300" distR="114300" simplePos="0" relativeHeight="251907072" behindDoc="0" locked="0" layoutInCell="1" allowOverlap="1" wp14:anchorId="09EECEBB" wp14:editId="400CB79D">
            <wp:simplePos x="0" y="0"/>
            <wp:positionH relativeFrom="column">
              <wp:posOffset>119491</wp:posOffset>
            </wp:positionH>
            <wp:positionV relativeFrom="paragraph">
              <wp:posOffset>16749</wp:posOffset>
            </wp:positionV>
            <wp:extent cx="5400040" cy="4303395"/>
            <wp:effectExtent l="0" t="0" r="0" b="1905"/>
            <wp:wrapTopAndBottom/>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smooth1.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4303395"/>
                    </a:xfrm>
                    <a:prstGeom prst="rect">
                      <a:avLst/>
                    </a:prstGeom>
                  </pic:spPr>
                </pic:pic>
              </a:graphicData>
            </a:graphic>
            <wp14:sizeRelH relativeFrom="margin">
              <wp14:pctWidth>0</wp14:pctWidth>
            </wp14:sizeRelH>
            <wp14:sizeRelV relativeFrom="margin">
              <wp14:pctHeight>0</wp14:pctHeight>
            </wp14:sizeRelV>
          </wp:anchor>
        </w:drawing>
      </w:r>
    </w:p>
    <w:p w14:paraId="27DD67D2" w14:textId="0F3D952F" w:rsidR="007D1A56" w:rsidRDefault="007D1A56" w:rsidP="007D1A56">
      <w:pPr>
        <w:ind w:firstLine="188"/>
      </w:pPr>
    </w:p>
    <w:p w14:paraId="4890E8FE" w14:textId="3333CE6F" w:rsidR="00F256C6" w:rsidRDefault="00F256C6" w:rsidP="007D1A56">
      <w:pPr>
        <w:ind w:firstLine="188"/>
      </w:pPr>
    </w:p>
    <w:p w14:paraId="658351F0" w14:textId="425B8E17" w:rsidR="00F256C6" w:rsidRDefault="00F256C6" w:rsidP="007D1A56">
      <w:pPr>
        <w:ind w:firstLine="188"/>
      </w:pPr>
    </w:p>
    <w:p w14:paraId="0982C509" w14:textId="0CDF7793" w:rsidR="007D1A56" w:rsidRDefault="007D1A56" w:rsidP="007D1A56">
      <w:pPr>
        <w:ind w:firstLine="188"/>
      </w:pPr>
    </w:p>
    <w:p w14:paraId="59CE77ED" w14:textId="50490587" w:rsidR="007D1A56" w:rsidRDefault="007A66B6" w:rsidP="007D1A56">
      <w:pPr>
        <w:ind w:firstLine="188"/>
        <w:rPr>
          <w:noProof/>
        </w:rPr>
      </w:pPr>
      <w:r>
        <w:rPr>
          <w:rFonts w:hint="eastAsia"/>
        </w:rPr>
        <w:lastRenderedPageBreak/>
        <w:t>手順</w:t>
      </w:r>
      <w:r w:rsidR="007D1A56">
        <w:rPr>
          <w:rFonts w:hint="eastAsia"/>
        </w:rPr>
        <w:t>②</w:t>
      </w:r>
      <w:r w:rsidR="007D1A56">
        <w:t>Executable</w:t>
      </w:r>
      <w:r w:rsidR="00A54405">
        <w:t>を選択し</w:t>
      </w:r>
      <w:r w:rsidR="00A54405">
        <w:rPr>
          <w:rFonts w:hint="eastAsia"/>
        </w:rPr>
        <w:t>,</w:t>
      </w:r>
      <w:r w:rsidR="007D1A56">
        <w:t>Executable Binaryにexe変換後のファイル名</w:t>
      </w:r>
      <w:r w:rsidR="00A54405">
        <w:t>,</w:t>
      </w:r>
      <w:r w:rsidR="007D1A56">
        <w:t>Current Directory に実行ファイルの格納場所</w:t>
      </w:r>
      <w:r w:rsidR="007D1A56">
        <w:rPr>
          <w:rFonts w:hint="eastAsia"/>
        </w:rPr>
        <w:t>を指定する</w:t>
      </w:r>
    </w:p>
    <w:p w14:paraId="724A5207" w14:textId="158A5D92" w:rsidR="007D1A56" w:rsidRDefault="007D1A56" w:rsidP="007D1A56">
      <w:pPr>
        <w:ind w:firstLine="188"/>
      </w:pPr>
      <w:r>
        <w:rPr>
          <w:noProof/>
        </w:rPr>
        <w:drawing>
          <wp:inline distT="0" distB="0" distL="0" distR="0" wp14:anchorId="6B090A48" wp14:editId="42ECD74E">
            <wp:extent cx="5400040" cy="427482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4274820"/>
                    </a:xfrm>
                    <a:prstGeom prst="rect">
                      <a:avLst/>
                    </a:prstGeom>
                  </pic:spPr>
                </pic:pic>
              </a:graphicData>
            </a:graphic>
          </wp:inline>
        </w:drawing>
      </w:r>
    </w:p>
    <w:p w14:paraId="7E190401" w14:textId="204BF630" w:rsidR="00F256C6" w:rsidRPr="00F256C6" w:rsidRDefault="00F256C6" w:rsidP="00A54405">
      <w:pPr>
        <w:pStyle w:val="a7"/>
        <w:ind w:leftChars="21" w:left="39" w:firstLineChars="0" w:firstLine="0"/>
        <w:jc w:val="center"/>
        <w:rPr>
          <w:b/>
          <w:bCs/>
        </w:rPr>
      </w:pPr>
      <w:r w:rsidRPr="00F256C6">
        <w:rPr>
          <w:b/>
          <w:bCs/>
        </w:rPr>
        <w:t xml:space="preserve">図 </w:t>
      </w:r>
      <w:r w:rsidRPr="00F256C6">
        <w:rPr>
          <w:b/>
          <w:bCs/>
        </w:rPr>
        <w:fldChar w:fldCharType="begin"/>
      </w:r>
      <w:r w:rsidRPr="00F256C6">
        <w:rPr>
          <w:b/>
          <w:bCs/>
        </w:rPr>
        <w:instrText xml:space="preserve"> STYLEREF 1 \s </w:instrText>
      </w:r>
      <w:r w:rsidRPr="00F256C6">
        <w:rPr>
          <w:b/>
          <w:bCs/>
        </w:rPr>
        <w:fldChar w:fldCharType="separate"/>
      </w:r>
      <w:r w:rsidR="00D25234">
        <w:rPr>
          <w:b/>
          <w:bCs/>
          <w:noProof/>
        </w:rPr>
        <w:t>4</w:t>
      </w:r>
      <w:r w:rsidRPr="00F256C6">
        <w:fldChar w:fldCharType="end"/>
      </w:r>
      <w:r w:rsidRPr="00F256C6">
        <w:rPr>
          <w:b/>
          <w:bCs/>
        </w:rPr>
        <w:t>.5.1</w:t>
      </w:r>
      <w:r w:rsidR="00A54405">
        <w:rPr>
          <w:b/>
          <w:bCs/>
        </w:rPr>
        <w:t>.</w:t>
      </w:r>
      <w:r w:rsidR="00A54405">
        <w:rPr>
          <w:rFonts w:hint="eastAsia"/>
          <w:b/>
          <w:bCs/>
        </w:rPr>
        <w:t>2</w:t>
      </w:r>
      <w:r w:rsidRPr="00F256C6">
        <w:rPr>
          <w:rFonts w:hint="eastAsia"/>
          <w:b/>
          <w:bCs/>
        </w:rPr>
        <w:t xml:space="preserve">　</w:t>
      </w:r>
      <w:r w:rsidRPr="00F256C6">
        <w:rPr>
          <w:rFonts w:hint="eastAsia"/>
        </w:rPr>
        <w:t xml:space="preserve"> </w:t>
      </w:r>
      <w:proofErr w:type="spellStart"/>
      <w:r w:rsidRPr="00F256C6">
        <w:rPr>
          <w:rFonts w:hint="eastAsia"/>
          <w:b/>
          <w:bCs/>
        </w:rPr>
        <w:t>JSmooth</w:t>
      </w:r>
      <w:proofErr w:type="spellEnd"/>
      <w:r w:rsidRPr="00F256C6">
        <w:rPr>
          <w:rFonts w:hint="eastAsia"/>
          <w:b/>
          <w:bCs/>
        </w:rPr>
        <w:t>の</w:t>
      </w:r>
      <w:r w:rsidRPr="00F256C6">
        <w:rPr>
          <w:b/>
          <w:bCs/>
        </w:rPr>
        <w:t>利用</w:t>
      </w:r>
    </w:p>
    <w:p w14:paraId="2A390121" w14:textId="2BD196B2" w:rsidR="007D1A56" w:rsidRDefault="00A54405" w:rsidP="00A54405">
      <w:pPr>
        <w:widowControl/>
        <w:spacing w:line="240" w:lineRule="auto"/>
        <w:ind w:firstLineChars="0" w:firstLine="0"/>
        <w:jc w:val="left"/>
      </w:pPr>
      <w:r>
        <w:br w:type="page"/>
      </w:r>
    </w:p>
    <w:p w14:paraId="0C3E4815" w14:textId="7979AE27" w:rsidR="007D1A56" w:rsidRDefault="007A66B6" w:rsidP="007D1A56">
      <w:pPr>
        <w:ind w:firstLine="188"/>
      </w:pPr>
      <w:r>
        <w:rPr>
          <w:rFonts w:hint="eastAsia"/>
        </w:rPr>
        <w:lastRenderedPageBreak/>
        <w:t>手順</w:t>
      </w:r>
      <w:r w:rsidR="00A54405" w:rsidRPr="007D1A56">
        <w:rPr>
          <w:noProof/>
        </w:rPr>
        <w:drawing>
          <wp:anchor distT="0" distB="0" distL="114300" distR="114300" simplePos="0" relativeHeight="251910144" behindDoc="0" locked="0" layoutInCell="1" allowOverlap="1" wp14:anchorId="77950657" wp14:editId="130CA853">
            <wp:simplePos x="0" y="0"/>
            <wp:positionH relativeFrom="column">
              <wp:posOffset>135763</wp:posOffset>
            </wp:positionH>
            <wp:positionV relativeFrom="paragraph">
              <wp:posOffset>686689</wp:posOffset>
            </wp:positionV>
            <wp:extent cx="5400040" cy="4307111"/>
            <wp:effectExtent l="0" t="0" r="0" b="0"/>
            <wp:wrapTopAndBottom/>
            <wp:docPr id="25" name="図 25" descr="C:\Users\y20508\Pictures\卒研pic\jsmoot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20508\Pictures\卒研pic\jsmooth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4307111"/>
                    </a:xfrm>
                    <a:prstGeom prst="rect">
                      <a:avLst/>
                    </a:prstGeom>
                    <a:noFill/>
                    <a:ln>
                      <a:noFill/>
                    </a:ln>
                  </pic:spPr>
                </pic:pic>
              </a:graphicData>
            </a:graphic>
          </wp:anchor>
        </w:drawing>
      </w:r>
      <w:r w:rsidR="007D1A56">
        <w:rPr>
          <w:rFonts w:hint="eastAsia"/>
        </w:rPr>
        <w:t>③</w:t>
      </w:r>
      <w:r w:rsidR="007D1A56">
        <w:t>Applicationを選択</w:t>
      </w:r>
      <w:r w:rsidR="007D1A56">
        <w:rPr>
          <w:rFonts w:hint="eastAsia"/>
        </w:rPr>
        <w:t>する.</w:t>
      </w:r>
      <w:r w:rsidR="007D1A56">
        <w:t>まず</w:t>
      </w:r>
      <w:r w:rsidR="007D1A56">
        <w:rPr>
          <w:rFonts w:hint="eastAsia"/>
        </w:rPr>
        <w:t>,</w:t>
      </w:r>
      <w:proofErr w:type="spellStart"/>
      <w:r w:rsidR="007D1A56">
        <w:t>ClassPath</w:t>
      </w:r>
      <w:proofErr w:type="spellEnd"/>
      <w:r w:rsidR="007D1A56">
        <w:t>からJarファイルを選択</w:t>
      </w:r>
      <w:r w:rsidR="007D1A56">
        <w:rPr>
          <w:rFonts w:hint="eastAsia"/>
        </w:rPr>
        <w:t>し,</w:t>
      </w:r>
      <w:r w:rsidR="007D1A56">
        <w:t>Embedded jarのUse an embedded jar にチェックマークを入れる</w:t>
      </w:r>
      <w:r w:rsidR="007D1A56">
        <w:rPr>
          <w:rFonts w:hint="eastAsia"/>
        </w:rPr>
        <w:t>.そして</w:t>
      </w:r>
      <w:r w:rsidR="007D1A56">
        <w:t>Main Classに</w:t>
      </w:r>
      <w:r w:rsidR="007D1A56">
        <w:rPr>
          <w:rFonts w:hint="eastAsia"/>
        </w:rPr>
        <w:t>,</w:t>
      </w:r>
      <w:r w:rsidR="007D1A56">
        <w:t>メインクラスを選択する</w:t>
      </w:r>
    </w:p>
    <w:p w14:paraId="264D81DE" w14:textId="60D70D6B" w:rsidR="00A54405" w:rsidRPr="00F256C6" w:rsidRDefault="00A54405" w:rsidP="00A54405">
      <w:pPr>
        <w:pStyle w:val="a7"/>
        <w:ind w:leftChars="21" w:left="39" w:firstLineChars="0" w:firstLine="0"/>
        <w:jc w:val="center"/>
        <w:rPr>
          <w:b/>
          <w:bCs/>
        </w:rPr>
      </w:pPr>
      <w:r w:rsidRPr="00F256C6">
        <w:rPr>
          <w:b/>
          <w:bCs/>
        </w:rPr>
        <w:t xml:space="preserve">図 </w:t>
      </w:r>
      <w:r w:rsidRPr="00F256C6">
        <w:rPr>
          <w:b/>
          <w:bCs/>
        </w:rPr>
        <w:fldChar w:fldCharType="begin"/>
      </w:r>
      <w:r w:rsidRPr="00F256C6">
        <w:rPr>
          <w:b/>
          <w:bCs/>
        </w:rPr>
        <w:instrText xml:space="preserve"> STYLEREF 1 \s </w:instrText>
      </w:r>
      <w:r w:rsidRPr="00F256C6">
        <w:rPr>
          <w:b/>
          <w:bCs/>
        </w:rPr>
        <w:fldChar w:fldCharType="separate"/>
      </w:r>
      <w:r w:rsidR="00D25234">
        <w:rPr>
          <w:b/>
          <w:bCs/>
          <w:noProof/>
        </w:rPr>
        <w:t>4</w:t>
      </w:r>
      <w:r w:rsidRPr="00F256C6">
        <w:fldChar w:fldCharType="end"/>
      </w:r>
      <w:r w:rsidRPr="00F256C6">
        <w:rPr>
          <w:b/>
          <w:bCs/>
        </w:rPr>
        <w:t>.5.1</w:t>
      </w:r>
      <w:r>
        <w:rPr>
          <w:b/>
          <w:bCs/>
        </w:rPr>
        <w:t>.</w:t>
      </w:r>
      <w:r>
        <w:rPr>
          <w:rFonts w:hint="eastAsia"/>
          <w:b/>
          <w:bCs/>
        </w:rPr>
        <w:t>3</w:t>
      </w:r>
      <w:r w:rsidRPr="00F256C6">
        <w:rPr>
          <w:rFonts w:hint="eastAsia"/>
          <w:b/>
          <w:bCs/>
        </w:rPr>
        <w:t xml:space="preserve">　</w:t>
      </w:r>
      <w:r w:rsidRPr="00F256C6">
        <w:rPr>
          <w:rFonts w:hint="eastAsia"/>
        </w:rPr>
        <w:t xml:space="preserve"> </w:t>
      </w:r>
      <w:proofErr w:type="spellStart"/>
      <w:r w:rsidRPr="00F256C6">
        <w:rPr>
          <w:rFonts w:hint="eastAsia"/>
          <w:b/>
          <w:bCs/>
        </w:rPr>
        <w:t>JSmooth</w:t>
      </w:r>
      <w:proofErr w:type="spellEnd"/>
      <w:r w:rsidRPr="00F256C6">
        <w:rPr>
          <w:rFonts w:hint="eastAsia"/>
          <w:b/>
          <w:bCs/>
        </w:rPr>
        <w:t>の</w:t>
      </w:r>
      <w:r w:rsidRPr="00F256C6">
        <w:rPr>
          <w:b/>
          <w:bCs/>
        </w:rPr>
        <w:t>利用</w:t>
      </w:r>
    </w:p>
    <w:p w14:paraId="43261026" w14:textId="68CBCBC8" w:rsidR="007D1A56" w:rsidRDefault="007D1A56" w:rsidP="007D1A56">
      <w:pPr>
        <w:ind w:firstLine="188"/>
      </w:pPr>
    </w:p>
    <w:p w14:paraId="24C12485" w14:textId="7795F51D" w:rsidR="007D1A56" w:rsidRDefault="007A66B6" w:rsidP="007D1A56">
      <w:pPr>
        <w:ind w:firstLine="188"/>
      </w:pPr>
      <w:r>
        <w:rPr>
          <w:rFonts w:hint="eastAsia"/>
        </w:rPr>
        <w:t>手順</w:t>
      </w:r>
      <w:r w:rsidR="00A54405">
        <w:rPr>
          <w:rFonts w:hint="eastAsia"/>
          <w:noProof/>
        </w:rPr>
        <mc:AlternateContent>
          <mc:Choice Requires="wpg">
            <w:drawing>
              <wp:anchor distT="0" distB="0" distL="114300" distR="114300" simplePos="0" relativeHeight="251913216" behindDoc="0" locked="0" layoutInCell="1" allowOverlap="1" wp14:anchorId="18439748" wp14:editId="67A23B96">
                <wp:simplePos x="0" y="0"/>
                <wp:positionH relativeFrom="margin">
                  <wp:align>center</wp:align>
                </wp:positionH>
                <wp:positionV relativeFrom="paragraph">
                  <wp:posOffset>399415</wp:posOffset>
                </wp:positionV>
                <wp:extent cx="1449070" cy="641350"/>
                <wp:effectExtent l="0" t="0" r="0" b="6350"/>
                <wp:wrapTopAndBottom/>
                <wp:docPr id="56" name="グループ化 56"/>
                <wp:cNvGraphicFramePr/>
                <a:graphic xmlns:a="http://schemas.openxmlformats.org/drawingml/2006/main">
                  <a:graphicData uri="http://schemas.microsoft.com/office/word/2010/wordprocessingGroup">
                    <wpg:wgp>
                      <wpg:cNvGrpSpPr/>
                      <wpg:grpSpPr>
                        <a:xfrm>
                          <a:off x="0" y="0"/>
                          <a:ext cx="1449070" cy="641350"/>
                          <a:chOff x="0" y="0"/>
                          <a:chExt cx="581025" cy="257175"/>
                        </a:xfrm>
                      </wpg:grpSpPr>
                      <pic:pic xmlns:pic="http://schemas.openxmlformats.org/drawingml/2006/picture">
                        <pic:nvPicPr>
                          <pic:cNvPr id="33" name="図 33" descr="C:\Users\y20508\Pictures\卒研pic\jsmooth5.PNG"/>
                          <pic:cNvPicPr>
                            <a:picLocks noChangeAspect="1"/>
                          </pic:cNvPicPr>
                        </pic:nvPicPr>
                        <pic:blipFill rotWithShape="1">
                          <a:blip r:embed="rId100">
                            <a:extLst>
                              <a:ext uri="{28A0092B-C50C-407E-A947-70E740481C1C}">
                                <a14:useLocalDpi xmlns:a14="http://schemas.microsoft.com/office/drawing/2010/main" val="0"/>
                              </a:ext>
                            </a:extLst>
                          </a:blip>
                          <a:srcRect t="5078" b="-1"/>
                          <a:stretch/>
                        </pic:blipFill>
                        <pic:spPr bwMode="auto">
                          <a:xfrm>
                            <a:off x="0" y="0"/>
                            <a:ext cx="304800" cy="2571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5" name="図 45" descr="C:\Users\y20508\Pictures\卒研pic\jsmooth4.PNG"/>
                          <pic:cNvPicPr>
                            <a:picLocks noChangeAspect="1"/>
                          </pic:cNvPicPr>
                        </pic:nvPicPr>
                        <pic:blipFill rotWithShape="1">
                          <a:blip r:embed="rId101">
                            <a:extLst>
                              <a:ext uri="{28A0092B-C50C-407E-A947-70E740481C1C}">
                                <a14:useLocalDpi xmlns:a14="http://schemas.microsoft.com/office/drawing/2010/main" val="0"/>
                              </a:ext>
                            </a:extLst>
                          </a:blip>
                          <a:srcRect t="-1" b="4938"/>
                          <a:stretch/>
                        </pic:blipFill>
                        <pic:spPr bwMode="auto">
                          <a:xfrm>
                            <a:off x="287655" y="0"/>
                            <a:ext cx="293370" cy="2571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50ACB21" id="グループ化 56" o:spid="_x0000_s1026" style="position:absolute;left:0;text-align:left;margin-left:0;margin-top:31.45pt;width:114.1pt;height:50.5pt;z-index:251913216;mso-position-horizontal:center;mso-position-horizontal-relative:margin;mso-width-relative:margin;mso-height-relative:margin" coordsize="5810,2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">
                <v:shape id="図 33" o:spid="_x0000_s1027" type="#_x0000_t75" style="position:absolute;width:3048;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">
                  <v:imagedata r:id="rId102" o:title="jsmooth5" croptop="3328f" cropbottom="-1f"/>
                  <v:path arrowok="t"/>
                </v:shape>
                <v:shape id="図 45" o:spid="_x0000_s1028" type="#_x0000_t75" style="position:absolute;left:2876;width:2934;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">
                  <v:imagedata r:id="rId103" o:title="jsmooth4" croptop="-1f" cropbottom="3236f"/>
                  <v:path arrowok="t"/>
                </v:shape>
                <w10:wrap type="topAndBottom" anchorx="margin"/>
              </v:group>
            </w:pict>
          </mc:Fallback>
        </mc:AlternateContent>
      </w:r>
      <w:r w:rsidR="007D1A56">
        <w:rPr>
          <w:rFonts w:hint="eastAsia"/>
        </w:rPr>
        <w:t>④</w:t>
      </w:r>
      <w:r w:rsidR="00A54405">
        <w:rPr>
          <w:rFonts w:hint="eastAsia"/>
        </w:rPr>
        <w:t>設定を保存し,</w:t>
      </w:r>
      <w:r w:rsidR="007D1A56" w:rsidRPr="007D1A56">
        <w:rPr>
          <w:rFonts w:hint="eastAsia"/>
        </w:rPr>
        <w:t>変換実行する</w:t>
      </w:r>
      <w:r w:rsidR="00A54405">
        <w:rPr>
          <w:rFonts w:hint="eastAsia"/>
        </w:rPr>
        <w:t>.</w:t>
      </w:r>
      <w:r w:rsidR="007D1A56" w:rsidRPr="007D1A56">
        <w:rPr>
          <w:rFonts w:hint="eastAsia"/>
        </w:rPr>
        <w:t>指定したフォルダに</w:t>
      </w:r>
      <w:r w:rsidR="007D1A56" w:rsidRPr="007D1A56">
        <w:t>exeファイルが生成される</w:t>
      </w:r>
    </w:p>
    <w:p w14:paraId="1347B5A7" w14:textId="40705219" w:rsidR="00A54405" w:rsidRPr="00F256C6" w:rsidRDefault="00A54405" w:rsidP="00A54405">
      <w:pPr>
        <w:pStyle w:val="a7"/>
        <w:ind w:leftChars="10" w:left="19" w:firstLineChars="0" w:firstLine="0"/>
        <w:jc w:val="center"/>
        <w:rPr>
          <w:b/>
          <w:bCs/>
        </w:rPr>
      </w:pPr>
      <w:r w:rsidRPr="00F256C6">
        <w:rPr>
          <w:b/>
          <w:bCs/>
        </w:rPr>
        <w:t xml:space="preserve">図 </w:t>
      </w:r>
      <w:r w:rsidRPr="00F256C6">
        <w:rPr>
          <w:b/>
          <w:bCs/>
        </w:rPr>
        <w:fldChar w:fldCharType="begin"/>
      </w:r>
      <w:r w:rsidRPr="00F256C6">
        <w:rPr>
          <w:b/>
          <w:bCs/>
        </w:rPr>
        <w:instrText xml:space="preserve"> STYLEREF 1 \s </w:instrText>
      </w:r>
      <w:r w:rsidRPr="00F256C6">
        <w:rPr>
          <w:b/>
          <w:bCs/>
        </w:rPr>
        <w:fldChar w:fldCharType="separate"/>
      </w:r>
      <w:r w:rsidR="00D25234">
        <w:rPr>
          <w:b/>
          <w:bCs/>
          <w:noProof/>
        </w:rPr>
        <w:t>4</w:t>
      </w:r>
      <w:r w:rsidRPr="00F256C6">
        <w:fldChar w:fldCharType="end"/>
      </w:r>
      <w:r w:rsidRPr="00F256C6">
        <w:rPr>
          <w:b/>
          <w:bCs/>
        </w:rPr>
        <w:t>.5.1</w:t>
      </w:r>
      <w:r>
        <w:rPr>
          <w:b/>
          <w:bCs/>
        </w:rPr>
        <w:t>.</w:t>
      </w:r>
      <w:r>
        <w:rPr>
          <w:rFonts w:hint="eastAsia"/>
          <w:b/>
          <w:bCs/>
        </w:rPr>
        <w:t>4</w:t>
      </w:r>
      <w:r w:rsidRPr="00F256C6">
        <w:rPr>
          <w:rFonts w:hint="eastAsia"/>
          <w:b/>
          <w:bCs/>
        </w:rPr>
        <w:t xml:space="preserve">　</w:t>
      </w:r>
      <w:r w:rsidRPr="00F256C6">
        <w:rPr>
          <w:rFonts w:hint="eastAsia"/>
        </w:rPr>
        <w:t xml:space="preserve"> </w:t>
      </w:r>
      <w:r w:rsidR="00B03AA4">
        <w:rPr>
          <w:rFonts w:hint="eastAsia"/>
          <w:b/>
          <w:bCs/>
        </w:rPr>
        <w:t>ファイル生成</w:t>
      </w:r>
      <w:r w:rsidR="00B03AA4" w:rsidRPr="00F256C6">
        <w:rPr>
          <w:b/>
          <w:bCs/>
        </w:rPr>
        <w:t xml:space="preserve"> </w:t>
      </w:r>
    </w:p>
    <w:p w14:paraId="6FDF7CAF" w14:textId="037A3F07" w:rsidR="00F256C6" w:rsidRDefault="00F256C6" w:rsidP="007D1A56">
      <w:pPr>
        <w:ind w:firstLine="188"/>
      </w:pPr>
    </w:p>
    <w:p w14:paraId="5D7DA43F" w14:textId="5E9E9AAF" w:rsidR="007D1A56" w:rsidRPr="007D1A56" w:rsidRDefault="00F256C6" w:rsidP="00F256C6">
      <w:pPr>
        <w:widowControl/>
        <w:spacing w:line="240" w:lineRule="auto"/>
        <w:ind w:firstLineChars="0" w:firstLine="0"/>
        <w:jc w:val="left"/>
      </w:pPr>
      <w:r>
        <w:br w:type="page"/>
      </w:r>
    </w:p>
    <w:p w14:paraId="3B5B719C" w14:textId="75E1551D" w:rsidR="00AE721E" w:rsidRDefault="00AE721E" w:rsidP="00AE721E">
      <w:pPr>
        <w:pStyle w:val="3"/>
      </w:pPr>
      <w:bookmarkStart w:id="52" w:name="_Toc97034657"/>
      <w:r>
        <w:rPr>
          <w:rFonts w:hint="eastAsia"/>
        </w:rPr>
        <w:lastRenderedPageBreak/>
        <w:t>配布後の環境設定</w:t>
      </w:r>
      <w:bookmarkEnd w:id="52"/>
    </w:p>
    <w:p w14:paraId="7294E9A4" w14:textId="11F83625" w:rsidR="002A286E" w:rsidRDefault="002A286E" w:rsidP="008F0AE2">
      <w:pPr>
        <w:ind w:firstLine="188"/>
      </w:pPr>
      <w:r>
        <w:rPr>
          <w:noProof/>
        </w:rPr>
        <w:drawing>
          <wp:anchor distT="0" distB="0" distL="114300" distR="114300" simplePos="0" relativeHeight="251931648" behindDoc="0" locked="0" layoutInCell="1" allowOverlap="1" wp14:anchorId="63AC4AE7" wp14:editId="55D4D59D">
            <wp:simplePos x="0" y="0"/>
            <wp:positionH relativeFrom="margin">
              <wp:align>center</wp:align>
            </wp:positionH>
            <wp:positionV relativeFrom="paragraph">
              <wp:posOffset>713752</wp:posOffset>
            </wp:positionV>
            <wp:extent cx="4694555" cy="969010"/>
            <wp:effectExtent l="0" t="0" r="0" b="254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le2.PNG"/>
                    <pic:cNvPicPr/>
                  </pic:nvPicPr>
                  <pic:blipFill>
                    <a:blip r:embed="rId104">
                      <a:extLst>
                        <a:ext uri="{28A0092B-C50C-407E-A947-70E740481C1C}">
                          <a14:useLocalDpi xmlns:a14="http://schemas.microsoft.com/office/drawing/2010/main" val="0"/>
                        </a:ext>
                      </a:extLst>
                    </a:blip>
                    <a:stretch>
                      <a:fillRect/>
                    </a:stretch>
                  </pic:blipFill>
                  <pic:spPr>
                    <a:xfrm>
                      <a:off x="0" y="0"/>
                      <a:ext cx="4694555" cy="9690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本研究で作成したJavaアプリケーションは,以下の図のとおり2つの必須ライブラリ</w:t>
      </w:r>
      <w:r w:rsidR="00045F4D">
        <w:rPr>
          <w:rFonts w:hint="eastAsia"/>
        </w:rPr>
        <w:t>ファイル</w:t>
      </w:r>
      <w:r>
        <w:rPr>
          <w:rFonts w:hint="eastAsia"/>
        </w:rPr>
        <w:t>と共に配布することを想定している.</w:t>
      </w:r>
    </w:p>
    <w:p w14:paraId="32F6ACF7" w14:textId="185C969A" w:rsidR="002A286E" w:rsidRPr="002A286E" w:rsidRDefault="002A286E" w:rsidP="002A286E">
      <w:pPr>
        <w:pStyle w:val="a7"/>
        <w:ind w:leftChars="10" w:left="19" w:firstLineChars="0" w:firstLine="0"/>
        <w:jc w:val="center"/>
        <w:rPr>
          <w:b/>
          <w:bCs/>
        </w:rPr>
      </w:pPr>
      <w:r w:rsidRPr="00F256C6">
        <w:rPr>
          <w:b/>
          <w:bCs/>
        </w:rPr>
        <w:t xml:space="preserve">図 </w:t>
      </w:r>
      <w:r w:rsidRPr="00F256C6">
        <w:rPr>
          <w:b/>
          <w:bCs/>
        </w:rPr>
        <w:fldChar w:fldCharType="begin"/>
      </w:r>
      <w:r w:rsidRPr="00F256C6">
        <w:rPr>
          <w:b/>
          <w:bCs/>
        </w:rPr>
        <w:instrText xml:space="preserve"> STYLEREF 1 \s </w:instrText>
      </w:r>
      <w:r w:rsidRPr="00F256C6">
        <w:rPr>
          <w:b/>
          <w:bCs/>
        </w:rPr>
        <w:fldChar w:fldCharType="separate"/>
      </w:r>
      <w:r w:rsidR="00D25234">
        <w:rPr>
          <w:b/>
          <w:bCs/>
          <w:noProof/>
        </w:rPr>
        <w:t>4</w:t>
      </w:r>
      <w:r w:rsidRPr="00F256C6">
        <w:fldChar w:fldCharType="end"/>
      </w:r>
      <w:r>
        <w:rPr>
          <w:b/>
          <w:bCs/>
        </w:rPr>
        <w:t>.5.2.</w:t>
      </w:r>
      <w:r>
        <w:rPr>
          <w:rFonts w:hint="eastAsia"/>
          <w:b/>
          <w:bCs/>
        </w:rPr>
        <w:t>1</w:t>
      </w:r>
      <w:r w:rsidRPr="00F256C6">
        <w:rPr>
          <w:rFonts w:hint="eastAsia"/>
          <w:b/>
          <w:bCs/>
        </w:rPr>
        <w:t xml:space="preserve">　</w:t>
      </w:r>
      <w:r>
        <w:rPr>
          <w:rFonts w:hint="eastAsia"/>
          <w:b/>
          <w:bCs/>
        </w:rPr>
        <w:t>javaアプリケーションの配布</w:t>
      </w:r>
    </w:p>
    <w:p w14:paraId="1993E378" w14:textId="09468CD1" w:rsidR="00AE721E" w:rsidRDefault="00AE721E" w:rsidP="008F0AE2">
      <w:pPr>
        <w:ind w:firstLine="188"/>
      </w:pPr>
      <w:r>
        <w:rPr>
          <w:rFonts w:hint="eastAsia"/>
        </w:rPr>
        <w:t>配布されたJavaアプリケーションは,そのままでは使用することができない.そのため,</w:t>
      </w:r>
      <w:r w:rsidR="008F0AE2">
        <w:rPr>
          <w:rFonts w:hint="eastAsia"/>
        </w:rPr>
        <w:t>最初</w:t>
      </w:r>
      <w:r>
        <w:rPr>
          <w:rFonts w:hint="eastAsia"/>
        </w:rPr>
        <w:t>に環境設定をする必要がある.</w:t>
      </w:r>
    </w:p>
    <w:p w14:paraId="5BB7C5A8" w14:textId="2928A8FA" w:rsidR="008F0AE2" w:rsidRDefault="008F0AE2" w:rsidP="008F0AE2">
      <w:pPr>
        <w:ind w:firstLine="188"/>
      </w:pPr>
      <w:r>
        <w:rPr>
          <w:rFonts w:hint="eastAsia"/>
        </w:rPr>
        <w:t>設定する内容は以下の2つである</w:t>
      </w:r>
      <w:r w:rsidR="006E3D7C">
        <w:rPr>
          <w:rFonts w:hint="eastAsia"/>
        </w:rPr>
        <w:t>.</w:t>
      </w:r>
    </w:p>
    <w:p w14:paraId="302BA61E" w14:textId="6E5CAF8E" w:rsidR="008F0AE2" w:rsidRDefault="008F0AE2" w:rsidP="008F0AE2">
      <w:pPr>
        <w:ind w:firstLine="188"/>
      </w:pPr>
      <w:r>
        <w:rPr>
          <w:rFonts w:hint="eastAsia"/>
        </w:rPr>
        <w:t>・COMポートの設定</w:t>
      </w:r>
    </w:p>
    <w:p w14:paraId="4C3671D9" w14:textId="08638F2E" w:rsidR="00180C69" w:rsidRPr="0035215D" w:rsidRDefault="008F0AE2" w:rsidP="0035215D">
      <w:pPr>
        <w:ind w:firstLine="188"/>
      </w:pPr>
      <w:r>
        <w:rPr>
          <w:rFonts w:hint="eastAsia"/>
        </w:rPr>
        <w:t>・JREのインストール</w:t>
      </w:r>
    </w:p>
    <w:p w14:paraId="606A0AAE" w14:textId="30297497" w:rsidR="008F0AE2" w:rsidRDefault="008F0AE2" w:rsidP="008F0AE2">
      <w:pPr>
        <w:ind w:firstLine="188"/>
      </w:pPr>
      <w:r>
        <w:rPr>
          <w:rFonts w:hint="eastAsia"/>
        </w:rPr>
        <w:t>COMポートの設定については「4.1.5</w:t>
      </w:r>
      <w:r w:rsidRPr="008F0AE2">
        <w:t>シリアル通信に必要なWindowsの設定</w:t>
      </w:r>
      <w:r w:rsidR="00180C69">
        <w:rPr>
          <w:rFonts w:hint="eastAsia"/>
        </w:rPr>
        <w:t>」と同様である</w:t>
      </w:r>
      <w:r>
        <w:rPr>
          <w:rFonts w:hint="eastAsia"/>
        </w:rPr>
        <w:t>.</w:t>
      </w:r>
    </w:p>
    <w:p w14:paraId="468815C7" w14:textId="40CC5360" w:rsidR="002A286E" w:rsidRDefault="0035215D" w:rsidP="008F0AE2">
      <w:pPr>
        <w:ind w:firstLine="188"/>
      </w:pPr>
      <w:r>
        <w:rPr>
          <w:rFonts w:hint="eastAsia"/>
        </w:rPr>
        <w:t>JRE(</w:t>
      </w:r>
      <w:r w:rsidRPr="0035215D">
        <w:t>Java Runtime Environment</w:t>
      </w:r>
      <w:r>
        <w:rPr>
          <w:rFonts w:hint="eastAsia"/>
        </w:rPr>
        <w:t>：Java実行環境)とは</w:t>
      </w:r>
      <w:r w:rsidRPr="0035215D">
        <w:t>Javaで作られたアプリケーションを動かすために必要なソフト</w:t>
      </w:r>
      <w:r>
        <w:rPr>
          <w:rFonts w:hint="eastAsia"/>
        </w:rPr>
        <w:t>のことである</w:t>
      </w:r>
      <w:r w:rsidR="00180C69">
        <w:rPr>
          <w:rFonts w:hint="eastAsia"/>
        </w:rPr>
        <w:t>.</w:t>
      </w:r>
    </w:p>
    <w:p w14:paraId="3AA75749" w14:textId="5905A872" w:rsidR="0035215D" w:rsidRDefault="002A286E" w:rsidP="002A286E">
      <w:pPr>
        <w:widowControl/>
        <w:spacing w:line="240" w:lineRule="auto"/>
        <w:ind w:firstLineChars="0" w:firstLine="0"/>
        <w:jc w:val="left"/>
      </w:pPr>
      <w:r>
        <w:br w:type="page"/>
      </w:r>
    </w:p>
    <w:p w14:paraId="0323A3D3" w14:textId="73A2DC14" w:rsidR="008F0AE2" w:rsidRDefault="008F0AE2" w:rsidP="008F0AE2">
      <w:pPr>
        <w:ind w:firstLine="188"/>
      </w:pPr>
      <w:r>
        <w:rPr>
          <w:rFonts w:hint="eastAsia"/>
        </w:rPr>
        <w:lastRenderedPageBreak/>
        <w:t>JREのインストール方法は以</w:t>
      </w:r>
      <w:r w:rsidR="00180C69">
        <w:rPr>
          <w:rFonts w:hint="eastAsia"/>
        </w:rPr>
        <w:t>下のとお</w:t>
      </w:r>
      <w:r>
        <w:rPr>
          <w:rFonts w:hint="eastAsia"/>
        </w:rPr>
        <w:t>りである.</w:t>
      </w:r>
    </w:p>
    <w:p w14:paraId="2C6F27DC" w14:textId="79926077" w:rsidR="0035215D" w:rsidRDefault="007A66B6" w:rsidP="0035215D">
      <w:pPr>
        <w:ind w:firstLine="188"/>
      </w:pPr>
      <w:r>
        <w:rPr>
          <w:rFonts w:hint="eastAsia"/>
        </w:rPr>
        <w:t>手順</w:t>
      </w:r>
      <w:r w:rsidR="00F256C6">
        <w:rPr>
          <w:rFonts w:hint="eastAsia"/>
        </w:rPr>
        <w:t>①</w:t>
      </w:r>
      <w:r w:rsidR="008F0AE2">
        <w:rPr>
          <w:rFonts w:hint="eastAsia"/>
        </w:rPr>
        <w:t>Javaの公式ページ</w:t>
      </w:r>
      <w:r w:rsidR="0035215D">
        <w:rPr>
          <w:rFonts w:hint="eastAsia"/>
        </w:rPr>
        <w:t>を開き,使用しているPCに合ったJREをダウンロードする</w:t>
      </w:r>
    </w:p>
    <w:p w14:paraId="60ED6D2D" w14:textId="40BDF76A" w:rsidR="008F0AE2" w:rsidRDefault="002A286E" w:rsidP="0035215D">
      <w:pPr>
        <w:ind w:firstLine="188"/>
        <w:jc w:val="center"/>
      </w:pPr>
      <w:r>
        <w:rPr>
          <w:rFonts w:hint="eastAsia"/>
          <w:noProof/>
        </w:rPr>
        <mc:AlternateContent>
          <mc:Choice Requires="wpg">
            <w:drawing>
              <wp:anchor distT="0" distB="0" distL="114300" distR="114300" simplePos="0" relativeHeight="251767808" behindDoc="0" locked="0" layoutInCell="1" allowOverlap="1" wp14:anchorId="58A1CB0E" wp14:editId="6113C5FE">
                <wp:simplePos x="0" y="0"/>
                <wp:positionH relativeFrom="margin">
                  <wp:align>center</wp:align>
                </wp:positionH>
                <wp:positionV relativeFrom="paragraph">
                  <wp:posOffset>308503</wp:posOffset>
                </wp:positionV>
                <wp:extent cx="3355975" cy="2832735"/>
                <wp:effectExtent l="0" t="0" r="0" b="5715"/>
                <wp:wrapTopAndBottom/>
                <wp:docPr id="164" name="グループ化 164"/>
                <wp:cNvGraphicFramePr/>
                <a:graphic xmlns:a="http://schemas.openxmlformats.org/drawingml/2006/main">
                  <a:graphicData uri="http://schemas.microsoft.com/office/word/2010/wordprocessingGroup">
                    <wpg:wgp>
                      <wpg:cNvGrpSpPr/>
                      <wpg:grpSpPr>
                        <a:xfrm>
                          <a:off x="0" y="0"/>
                          <a:ext cx="3355975" cy="2832735"/>
                          <a:chOff x="0" y="0"/>
                          <a:chExt cx="3650615" cy="3081020"/>
                        </a:xfrm>
                      </wpg:grpSpPr>
                      <pic:pic xmlns:pic="http://schemas.openxmlformats.org/drawingml/2006/picture">
                        <pic:nvPicPr>
                          <pic:cNvPr id="128" name="図 128" descr="https://s3-ap-northeast-1.amazonaws.com/samurai-blog-media/blog/wp-content/uploads/2018/07/java_64bit03-640x614.jpg"/>
                          <pic:cNvPicPr>
                            <a:picLocks noChangeAspect="1"/>
                          </pic:cNvPicPr>
                        </pic:nvPicPr>
                        <pic:blipFill rotWithShape="1">
                          <a:blip r:embed="rId105">
                            <a:extLst>
                              <a:ext uri="{28A0092B-C50C-407E-A947-70E740481C1C}">
                                <a14:useLocalDpi xmlns:a14="http://schemas.microsoft.com/office/drawing/2010/main" val="0"/>
                              </a:ext>
                            </a:extLst>
                          </a:blip>
                          <a:srcRect b="12046"/>
                          <a:stretch/>
                        </pic:blipFill>
                        <pic:spPr bwMode="auto">
                          <a:xfrm>
                            <a:off x="0" y="0"/>
                            <a:ext cx="3650615" cy="3081020"/>
                          </a:xfrm>
                          <a:prstGeom prst="rect">
                            <a:avLst/>
                          </a:prstGeom>
                          <a:noFill/>
                          <a:ln>
                            <a:noFill/>
                          </a:ln>
                          <a:extLst>
                            <a:ext uri="{53640926-AAD7-44D8-BBD7-CCE9431645EC}">
                              <a14:shadowObscured xmlns:a14="http://schemas.microsoft.com/office/drawing/2010/main"/>
                            </a:ext>
                          </a:extLst>
                        </pic:spPr>
                      </pic:pic>
                      <wps:wsp>
                        <wps:cNvPr id="131" name="正方形/長方形 131"/>
                        <wps:cNvSpPr/>
                        <wps:spPr>
                          <a:xfrm>
                            <a:off x="975360" y="1818640"/>
                            <a:ext cx="1091133" cy="6147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52FE55" id="グループ化 164" o:spid="_x0000_s1026" style="position:absolute;left:0;text-align:left;margin-left:0;margin-top:24.3pt;width:264.25pt;height:223.05pt;z-index:251767808;mso-position-horizontal:center;mso-position-horizontal-relative:margin;mso-width-relative:margin;mso-height-relative:margin" coordsize="36506,30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">
                <v:shape id="図 128" o:spid="_x0000_s1027" type="#_x0000_t75" alt="https://s3-ap-northeast-1.amazonaws.com/samurai-blog-media/blog/wp-content/uploads/2018/07/java_64bit03-640x614.jpg" style="position:absolute;width:36506;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">
                  <v:imagedata r:id="rId106" o:title="java_64bit03-640x614" cropbottom="7894f"/>
                  <v:path arrowok="t"/>
                </v:shape>
                <v:rect id="正方形/長方形 131" o:spid="_x0000_s1028" style="position:absolute;left:9753;top:18186;width:10911;height: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" filled="f" strokecolor="red" strokeweight="1pt"/>
                <w10:wrap type="topAndBottom" anchorx="margin"/>
              </v:group>
            </w:pict>
          </mc:Fallback>
        </mc:AlternateContent>
      </w:r>
      <w:r>
        <w:rPr>
          <w:noProof/>
        </w:rPr>
        <mc:AlternateContent>
          <mc:Choice Requires="wps">
            <w:drawing>
              <wp:anchor distT="0" distB="0" distL="114300" distR="114300" simplePos="0" relativeHeight="251844608" behindDoc="0" locked="0" layoutInCell="1" allowOverlap="1" wp14:anchorId="06E40678" wp14:editId="4E9F98EF">
                <wp:simplePos x="0" y="0"/>
                <wp:positionH relativeFrom="margin">
                  <wp:align>center</wp:align>
                </wp:positionH>
                <wp:positionV relativeFrom="paragraph">
                  <wp:posOffset>3082386</wp:posOffset>
                </wp:positionV>
                <wp:extent cx="3650615" cy="292735"/>
                <wp:effectExtent l="0" t="0" r="6985" b="12065"/>
                <wp:wrapTopAndBottom/>
                <wp:docPr id="165" name="テキスト ボックス 165"/>
                <wp:cNvGraphicFramePr/>
                <a:graphic xmlns:a="http://schemas.openxmlformats.org/drawingml/2006/main">
                  <a:graphicData uri="http://schemas.microsoft.com/office/word/2010/wordprocessingShape">
                    <wps:wsp>
                      <wps:cNvSpPr txBox="1"/>
                      <wps:spPr>
                        <a:xfrm>
                          <a:off x="0" y="0"/>
                          <a:ext cx="3650615" cy="292735"/>
                        </a:xfrm>
                        <a:prstGeom prst="rect">
                          <a:avLst/>
                        </a:prstGeom>
                        <a:noFill/>
                        <a:ln>
                          <a:noFill/>
                        </a:ln>
                      </wps:spPr>
                      <wps:txbx>
                        <w:txbxContent>
                          <w:p w14:paraId="6B1A07ED" w14:textId="3453F56F" w:rsidR="00D25234" w:rsidRPr="00731AC7" w:rsidRDefault="00D25234" w:rsidP="00D80785">
                            <w:pPr>
                              <w:pStyle w:val="a9"/>
                              <w:ind w:firstLine="184"/>
                              <w:rPr>
                                <w:noProof/>
                              </w:rPr>
                            </w:pPr>
                            <w:r>
                              <w:t xml:space="preserve">図 </w:t>
                            </w:r>
                            <w:fldSimple w:instr=" STYLEREF 1 \s ">
                              <w:r>
                                <w:rPr>
                                  <w:noProof/>
                                </w:rPr>
                                <w:t>4</w:t>
                              </w:r>
                            </w:fldSimple>
                            <w:r>
                              <w:t>.5.2.2</w:t>
                            </w:r>
                            <w:r w:rsidRPr="004360CC">
                              <w:rPr>
                                <w:rFonts w:hint="eastAsia"/>
                              </w:rPr>
                              <w:t xml:space="preserve">　</w:t>
                            </w:r>
                            <w:r w:rsidRPr="004360CC">
                              <w:t>Java公式ダウンロードページ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E40678" id="テキスト ボックス 165" o:spid="_x0000_s1073" type="#_x0000_t202" style="position:absolute;left:0;text-align:left;margin-left:0;margin-top:242.7pt;width:287.45pt;height:23.05pt;z-index:251844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" filled="f" stroked="f">
                <v:textbox inset="0,0,0,0">
                  <w:txbxContent>
                    <w:p w14:paraId="6B1A07ED" w14:textId="3453F56F" w:rsidR="00D25234" w:rsidRPr="00731AC7" w:rsidRDefault="00D25234" w:rsidP="00D80785">
                      <w:pPr>
                        <w:pStyle w:val="a9"/>
                        <w:ind w:firstLine="184"/>
                        <w:rPr>
                          <w:noProof/>
                        </w:rPr>
                      </w:pPr>
                      <w:r>
                        <w:t xml:space="preserve">図 </w:t>
                      </w:r>
                      <w:fldSimple w:instr=" STYLEREF 1 \s ">
                        <w:r>
                          <w:rPr>
                            <w:noProof/>
                          </w:rPr>
                          <w:t>4</w:t>
                        </w:r>
                      </w:fldSimple>
                      <w:r>
                        <w:t>.5.2.2</w:t>
                      </w:r>
                      <w:r w:rsidRPr="004360CC">
                        <w:rPr>
                          <w:rFonts w:hint="eastAsia"/>
                        </w:rPr>
                        <w:t xml:space="preserve">　</w:t>
                      </w:r>
                      <w:r w:rsidRPr="004360CC">
                        <w:t>Java公式ダウンロードページ</w:t>
                      </w:r>
                    </w:p>
                  </w:txbxContent>
                </v:textbox>
                <w10:wrap type="topAndBottom" anchorx="margin"/>
              </v:shape>
            </w:pict>
          </mc:Fallback>
        </mc:AlternateContent>
      </w:r>
      <w:r w:rsidR="008F0AE2">
        <w:rPr>
          <w:rFonts w:hint="eastAsia"/>
        </w:rPr>
        <w:t>URL：</w:t>
      </w:r>
      <w:hyperlink r:id="rId107" w:history="1">
        <w:r w:rsidR="008F0AE2">
          <w:rPr>
            <w:rStyle w:val="af0"/>
            <w:rFonts w:ascii="Arial" w:hAnsi="Arial" w:cs="Arial"/>
            <w:bdr w:val="none" w:sz="0" w:space="0" w:color="auto" w:frame="1"/>
            <w:shd w:val="clear" w:color="auto" w:fill="FFFFFF"/>
          </w:rPr>
          <w:t>https://java.com/ja/download/manual.jsp</w:t>
        </w:r>
      </w:hyperlink>
    </w:p>
    <w:p w14:paraId="1BBF53A5" w14:textId="35604152" w:rsidR="002A286E" w:rsidRDefault="002A286E" w:rsidP="008F0AE2">
      <w:pPr>
        <w:ind w:firstLine="188"/>
      </w:pPr>
    </w:p>
    <w:p w14:paraId="7769C816" w14:textId="339518F5" w:rsidR="00267428" w:rsidRPr="002A286E" w:rsidRDefault="007A66B6" w:rsidP="008F0AE2">
      <w:pPr>
        <w:ind w:firstLine="188"/>
      </w:pPr>
      <w:r>
        <w:rPr>
          <w:rFonts w:hint="eastAsia"/>
        </w:rPr>
        <w:t>手順</w:t>
      </w:r>
      <w:r w:rsidR="00D96BBD">
        <w:rPr>
          <w:noProof/>
        </w:rPr>
        <mc:AlternateContent>
          <mc:Choice Requires="wps">
            <w:drawing>
              <wp:anchor distT="0" distB="0" distL="114300" distR="114300" simplePos="0" relativeHeight="251846656" behindDoc="0" locked="0" layoutInCell="1" allowOverlap="1" wp14:anchorId="325E1D30" wp14:editId="5BBAE5BC">
                <wp:simplePos x="0" y="0"/>
                <wp:positionH relativeFrom="margin">
                  <wp:align>center</wp:align>
                </wp:positionH>
                <wp:positionV relativeFrom="paragraph">
                  <wp:posOffset>2455389</wp:posOffset>
                </wp:positionV>
                <wp:extent cx="5209540" cy="635"/>
                <wp:effectExtent l="0" t="0" r="0" b="0"/>
                <wp:wrapTopAndBottom/>
                <wp:docPr id="167" name="テキスト ボックス 16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14:paraId="4E9545B5" w14:textId="31A18A12" w:rsidR="00D25234" w:rsidRPr="008B1429" w:rsidRDefault="00D25234" w:rsidP="00D80785">
                            <w:pPr>
                              <w:pStyle w:val="a9"/>
                              <w:ind w:firstLine="184"/>
                              <w:rPr>
                                <w:noProof/>
                              </w:rPr>
                            </w:pPr>
                            <w:r>
                              <w:t xml:space="preserve">図 </w:t>
                            </w:r>
                            <w:fldSimple w:instr=" STYLEREF 1 \s ">
                              <w:r>
                                <w:rPr>
                                  <w:noProof/>
                                </w:rPr>
                                <w:t>4</w:t>
                              </w:r>
                            </w:fldSimple>
                            <w:r>
                              <w:t>.5.2.3</w:t>
                            </w:r>
                            <w:r w:rsidRPr="00495213">
                              <w:rPr>
                                <w:rFonts w:hint="eastAsia"/>
                              </w:rPr>
                              <w:t xml:space="preserve">　インストール画面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E1D30" id="テキスト ボックス 167" o:spid="_x0000_s1074" type="#_x0000_t202" style="position:absolute;left:0;text-align:left;margin-left:0;margin-top:193.35pt;width:410.2pt;height:.05pt;z-index:251846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" stroked="f">
                <v:textbox style="mso-fit-shape-to-text:t" inset="0,0,0,0">
                  <w:txbxContent>
                    <w:p w14:paraId="4E9545B5" w14:textId="31A18A12" w:rsidR="00D25234" w:rsidRPr="008B1429" w:rsidRDefault="00D25234" w:rsidP="00D80785">
                      <w:pPr>
                        <w:pStyle w:val="a9"/>
                        <w:ind w:firstLine="184"/>
                        <w:rPr>
                          <w:noProof/>
                        </w:rPr>
                      </w:pPr>
                      <w:r>
                        <w:t xml:space="preserve">図 </w:t>
                      </w:r>
                      <w:fldSimple w:instr=" STYLEREF 1 \s ">
                        <w:r>
                          <w:rPr>
                            <w:noProof/>
                          </w:rPr>
                          <w:t>4</w:t>
                        </w:r>
                      </w:fldSimple>
                      <w:r>
                        <w:t>.5.2.3</w:t>
                      </w:r>
                      <w:r w:rsidRPr="00495213">
                        <w:rPr>
                          <w:rFonts w:hint="eastAsia"/>
                        </w:rPr>
                        <w:t xml:space="preserve">　インストール画面</w:t>
                      </w:r>
                    </w:p>
                  </w:txbxContent>
                </v:textbox>
                <w10:wrap type="topAndBottom" anchorx="margin"/>
              </v:shape>
            </w:pict>
          </mc:Fallback>
        </mc:AlternateContent>
      </w:r>
      <w:r w:rsidR="00D96BBD">
        <w:rPr>
          <w:rFonts w:hint="eastAsia"/>
          <w:noProof/>
        </w:rPr>
        <mc:AlternateContent>
          <mc:Choice Requires="wpg">
            <w:drawing>
              <wp:anchor distT="0" distB="0" distL="114300" distR="114300" simplePos="0" relativeHeight="251932672" behindDoc="0" locked="0" layoutInCell="1" allowOverlap="1" wp14:anchorId="4A0794CA" wp14:editId="2C0C4021">
                <wp:simplePos x="0" y="0"/>
                <wp:positionH relativeFrom="margin">
                  <wp:align>center</wp:align>
                </wp:positionH>
                <wp:positionV relativeFrom="paragraph">
                  <wp:posOffset>352592</wp:posOffset>
                </wp:positionV>
                <wp:extent cx="4293870" cy="2165350"/>
                <wp:effectExtent l="0" t="0" r="0" b="6350"/>
                <wp:wrapTopAndBottom/>
                <wp:docPr id="166" name="グループ化 166"/>
                <wp:cNvGraphicFramePr/>
                <a:graphic xmlns:a="http://schemas.openxmlformats.org/drawingml/2006/main">
                  <a:graphicData uri="http://schemas.microsoft.com/office/word/2010/wordprocessingGroup">
                    <wpg:wgp>
                      <wpg:cNvGrpSpPr/>
                      <wpg:grpSpPr>
                        <a:xfrm>
                          <a:off x="0" y="0"/>
                          <a:ext cx="4293870" cy="2165350"/>
                          <a:chOff x="0" y="239481"/>
                          <a:chExt cx="5209540" cy="2628814"/>
                        </a:xfrm>
                      </wpg:grpSpPr>
                      <pic:pic xmlns:pic="http://schemas.openxmlformats.org/drawingml/2006/picture">
                        <pic:nvPicPr>
                          <pic:cNvPr id="129" name="図 129"/>
                          <pic:cNvPicPr>
                            <a:picLocks noChangeAspect="1"/>
                          </pic:cNvPicPr>
                        </pic:nvPicPr>
                        <pic:blipFill rotWithShape="1">
                          <a:blip r:embed="rId108">
                            <a:extLst>
                              <a:ext uri="{28A0092B-C50C-407E-A947-70E740481C1C}">
                                <a14:useLocalDpi xmlns:a14="http://schemas.microsoft.com/office/drawing/2010/main" val="0"/>
                              </a:ext>
                            </a:extLst>
                          </a:blip>
                          <a:srcRect t="8349"/>
                          <a:stretch/>
                        </pic:blipFill>
                        <pic:spPr>
                          <a:xfrm>
                            <a:off x="0" y="239481"/>
                            <a:ext cx="5209540" cy="2628814"/>
                          </a:xfrm>
                          <a:prstGeom prst="rect">
                            <a:avLst/>
                          </a:prstGeom>
                        </pic:spPr>
                      </pic:pic>
                      <wps:wsp>
                        <wps:cNvPr id="130" name="正方形/長方形 130"/>
                        <wps:cNvSpPr/>
                        <wps:spPr>
                          <a:xfrm>
                            <a:off x="3393440" y="2560320"/>
                            <a:ext cx="918845" cy="2686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57728" id="グループ化 166" o:spid="_x0000_s1026" style="position:absolute;left:0;text-align:left;margin-left:0;margin-top:27.75pt;width:338.1pt;height:170.5pt;z-index:251932672;mso-position-horizontal:center;mso-position-horizontal-relative:margin;mso-width-relative:margin;mso-height-relative:margin" coordorigin=",2394" coordsize="52095,262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">
                <v:shape id="図 129" o:spid="_x0000_s1027" type="#_x0000_t75" style="position:absolute;top:2394;width:52095;height:2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">
                  <v:imagedata r:id="rId109" o:title="" croptop="5472f"/>
                  <v:path arrowok="t"/>
                </v:shape>
                <v:rect id="正方形/長方形 130" o:spid="_x0000_s1028" style="position:absolute;left:33934;top:25603;width:9188;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" filled="f" strokecolor="red" strokeweight="1pt"/>
                <w10:wrap type="topAndBottom" anchorx="margin"/>
              </v:group>
            </w:pict>
          </mc:Fallback>
        </mc:AlternateContent>
      </w:r>
      <w:r w:rsidR="0035215D">
        <w:rPr>
          <w:rFonts w:hint="eastAsia"/>
        </w:rPr>
        <w:t>②ダウンロードされたファイルを実行し,「インストール」をクリックする.</w:t>
      </w:r>
    </w:p>
    <w:p w14:paraId="60FD912A" w14:textId="17E9CE3C" w:rsidR="0035215D" w:rsidRDefault="00267428" w:rsidP="008F0AE2">
      <w:pPr>
        <w:ind w:firstLine="188"/>
      </w:pPr>
      <w:r>
        <w:rPr>
          <w:rFonts w:hint="eastAsia"/>
        </w:rPr>
        <w:t>以上でインストール完了となる.</w:t>
      </w:r>
    </w:p>
    <w:p w14:paraId="24025E5B" w14:textId="429F4992" w:rsidR="00267428" w:rsidRPr="00045F4D" w:rsidRDefault="00267428" w:rsidP="00045F4D">
      <w:pPr>
        <w:ind w:firstLine="188"/>
      </w:pPr>
      <w:r w:rsidRPr="00267428">
        <w:t>IDEを必要としない,</w:t>
      </w:r>
      <w:r w:rsidR="009978B2">
        <w:t>独立したアプリケーション</w:t>
      </w:r>
      <w:r w:rsidR="009978B2">
        <w:rPr>
          <w:rFonts w:hint="eastAsia"/>
        </w:rPr>
        <w:t>と</w:t>
      </w:r>
      <w:r w:rsidRPr="00267428">
        <w:t>なったことで,別のPCへの配布を実現することができた.</w:t>
      </w:r>
    </w:p>
    <w:p w14:paraId="76558967" w14:textId="7EDD8C99" w:rsidR="00267428" w:rsidRDefault="00CF0CC5" w:rsidP="00267428">
      <w:pPr>
        <w:pStyle w:val="1"/>
      </w:pPr>
      <w:bookmarkStart w:id="53" w:name="_Toc97034658"/>
      <w:r>
        <w:rPr>
          <w:rFonts w:hint="eastAsia"/>
        </w:rPr>
        <w:lastRenderedPageBreak/>
        <w:t>おわりに</w:t>
      </w:r>
      <w:bookmarkEnd w:id="53"/>
    </w:p>
    <w:p w14:paraId="59FA9988" w14:textId="5C0A25FD" w:rsidR="006E3D7C" w:rsidRPr="006E3D7C" w:rsidRDefault="00E52D5B" w:rsidP="006E3D7C">
      <w:pPr>
        <w:ind w:firstLine="188"/>
      </w:pPr>
      <w:r>
        <w:rPr>
          <w:rFonts w:hint="eastAsia"/>
        </w:rPr>
        <w:t>別々のプログラミング言語同士の連携は今までやってこなかったため,この機会に学習することができたことは非常に良い経験になった.また</w:t>
      </w:r>
      <w:r w:rsidR="006E3D7C">
        <w:rPr>
          <w:rFonts w:hint="eastAsia"/>
        </w:rPr>
        <w:t>2</w:t>
      </w:r>
      <w:r>
        <w:rPr>
          <w:rFonts w:hint="eastAsia"/>
        </w:rPr>
        <w:t>つの言語を使用したことで,JavaとArduino両方</w:t>
      </w:r>
      <w:r w:rsidR="006E3D7C">
        <w:rPr>
          <w:rFonts w:hint="eastAsia"/>
        </w:rPr>
        <w:t>の理解を深めることができた.</w:t>
      </w:r>
    </w:p>
    <w:p w14:paraId="46978C8B" w14:textId="7F2F0BFC" w:rsidR="00E52D5B" w:rsidRPr="00E52D5B" w:rsidRDefault="00E52D5B" w:rsidP="00E52D5B">
      <w:pPr>
        <w:ind w:firstLine="188"/>
      </w:pPr>
      <w:r>
        <w:rPr>
          <w:rFonts w:hint="eastAsia"/>
        </w:rPr>
        <w:t>テキストの保存は,自分の技術力やプログラミングにかける時間の不足により実現することができなかった.小型ショートカットキーボードデバイス自体は既に非常に便利なものにはなっているので,今後個人的に使用する際,実現していきたい.</w:t>
      </w:r>
    </w:p>
    <w:p w14:paraId="6F8B8C96" w14:textId="77777777" w:rsidR="00CF0CC5" w:rsidRDefault="00CF0CC5" w:rsidP="00CF0CC5">
      <w:pPr>
        <w:ind w:firstLine="188"/>
      </w:pPr>
      <w:r>
        <w:rPr>
          <w:rFonts w:hint="eastAsia"/>
        </w:rPr>
        <w:t>本研究を通して</w:t>
      </w:r>
      <w:r>
        <w:t>,異なるコンピュータ言語同士の連携の仕方や,組み込みシステムにおいての基本的な条件式の重要性,応用の仕方を理解することができた.</w:t>
      </w:r>
    </w:p>
    <w:p w14:paraId="635AB037" w14:textId="69910894" w:rsidR="00666BE5" w:rsidRPr="00666BE5" w:rsidRDefault="00CF0CC5" w:rsidP="00666BE5">
      <w:pPr>
        <w:ind w:firstLine="188"/>
      </w:pPr>
      <w:r>
        <w:rPr>
          <w:rFonts w:hint="eastAsia"/>
        </w:rPr>
        <w:t>また</w:t>
      </w:r>
      <w:r>
        <w:t>,プログラムの開発にあたるうえで,</w:t>
      </w:r>
      <w:r w:rsidR="00666BE5" w:rsidRPr="00666BE5">
        <w:t xml:space="preserve"> </w:t>
      </w:r>
      <w:r w:rsidR="00666BE5">
        <w:t>様々な問題にぶつかった</w:t>
      </w:r>
      <w:r w:rsidR="00666BE5">
        <w:rPr>
          <w:rFonts w:hint="eastAsia"/>
        </w:rPr>
        <w:t>.</w:t>
      </w:r>
      <w:r w:rsidR="00666BE5" w:rsidRPr="00666BE5">
        <w:t xml:space="preserve"> </w:t>
      </w:r>
      <w:r w:rsidR="00666BE5">
        <w:t>バックアップをとっていなかったためにデータを一部失ったり</w:t>
      </w:r>
      <w:r w:rsidR="00666BE5">
        <w:rPr>
          <w:rFonts w:hint="eastAsia"/>
        </w:rPr>
        <w:t>,</w:t>
      </w:r>
      <w:r w:rsidR="00666BE5">
        <w:t>環境が整えられなかった</w:t>
      </w:r>
      <w:r w:rsidR="00666BE5">
        <w:rPr>
          <w:rFonts w:hint="eastAsia"/>
        </w:rPr>
        <w:t>り,</w:t>
      </w:r>
      <w:r w:rsidR="00711B6B">
        <w:rPr>
          <w:rFonts w:hint="eastAsia"/>
        </w:rPr>
        <w:t>など</w:t>
      </w:r>
      <w:r w:rsidR="00666BE5">
        <w:rPr>
          <w:rFonts w:hint="eastAsia"/>
        </w:rPr>
        <w:t>といった点である.</w:t>
      </w:r>
      <w:r w:rsidR="00711B6B">
        <w:rPr>
          <w:rFonts w:hint="eastAsia"/>
        </w:rPr>
        <w:t>特に最初の環境設定の時点で,</w:t>
      </w:r>
      <w:r w:rsidR="00666BE5">
        <w:rPr>
          <w:rFonts w:hint="eastAsia"/>
        </w:rPr>
        <w:t>JavaアプリケーションからArduinoにシリアル通信でデータを送る方法</w:t>
      </w:r>
      <w:r w:rsidR="00711B6B">
        <w:rPr>
          <w:rFonts w:hint="eastAsia"/>
        </w:rPr>
        <w:t>が</w:t>
      </w:r>
      <w:r w:rsidR="00666BE5">
        <w:rPr>
          <w:rFonts w:hint="eastAsia"/>
        </w:rPr>
        <w:t>検索してもなかなか見つからず,なんのライブラリを使えばよいかを探すのに苦労した.使えそうなライブラリを見つけた後も,そのライブラリにパスを通す設定やフォルダの位置など,わからないことが非常に多かった.</w:t>
      </w:r>
    </w:p>
    <w:p w14:paraId="579D45D6" w14:textId="778DEFB9" w:rsidR="00CF0CC5" w:rsidRDefault="00711B6B" w:rsidP="00CF0CC5">
      <w:pPr>
        <w:ind w:firstLine="188"/>
      </w:pPr>
      <w:r>
        <w:rPr>
          <w:rFonts w:hint="eastAsia"/>
        </w:rPr>
        <w:t>この</w:t>
      </w:r>
      <w:r>
        <w:t>ような</w:t>
      </w:r>
      <w:r w:rsidR="00CF0CC5">
        <w:t>問題</w:t>
      </w:r>
      <w:r>
        <w:rPr>
          <w:rFonts w:hint="eastAsia"/>
        </w:rPr>
        <w:t>やミス</w:t>
      </w:r>
      <w:r>
        <w:t>に対処していった経験</w:t>
      </w:r>
      <w:r>
        <w:rPr>
          <w:rFonts w:hint="eastAsia"/>
        </w:rPr>
        <w:t>を</w:t>
      </w:r>
      <w:r w:rsidR="00CF0CC5">
        <w:t>,今後プログラマとしてシステム開発などに携わる際,活かしていきたい.</w:t>
      </w:r>
    </w:p>
    <w:p w14:paraId="478CF995" w14:textId="77777777" w:rsidR="00CF0CC5" w:rsidRPr="00267428" w:rsidRDefault="00CF0CC5" w:rsidP="00CF0CC5">
      <w:pPr>
        <w:ind w:firstLine="188"/>
      </w:pPr>
      <w:r>
        <w:rPr>
          <w:rFonts w:hint="eastAsia"/>
        </w:rPr>
        <w:t>たったひとつのボタンでも</w:t>
      </w:r>
      <w:r>
        <w:t>,プログラムを組み込むことで大幅な機能拡張を実現できたこと,またひとつの有用な成果物を作成できたことで,プログラミングの大きな可能性や,ものづくりの楽しさを実感することができた.</w:t>
      </w:r>
    </w:p>
    <w:p w14:paraId="111085AF" w14:textId="77777777" w:rsidR="00E52D5B" w:rsidRPr="00CF0CC5" w:rsidRDefault="00E52D5B" w:rsidP="00E52D5B">
      <w:pPr>
        <w:ind w:firstLine="188"/>
      </w:pPr>
    </w:p>
    <w:p w14:paraId="6CA54A0D" w14:textId="206EF791" w:rsidR="00162861" w:rsidRPr="00162861" w:rsidRDefault="00267428" w:rsidP="00D80785">
      <w:pPr>
        <w:widowControl/>
        <w:spacing w:line="240" w:lineRule="auto"/>
        <w:ind w:firstLineChars="0" w:firstLine="0"/>
        <w:jc w:val="left"/>
      </w:pPr>
      <w:r>
        <w:br w:type="page"/>
      </w:r>
    </w:p>
    <w:p w14:paraId="47E064AE" w14:textId="52F6ED37" w:rsidR="00682F1F" w:rsidRDefault="00682F1F" w:rsidP="00660458">
      <w:pPr>
        <w:widowControl/>
        <w:spacing w:line="240" w:lineRule="auto"/>
        <w:ind w:firstLineChars="0" w:firstLine="0"/>
        <w:jc w:val="left"/>
      </w:pPr>
      <w:r>
        <w:rPr>
          <w:rFonts w:hint="eastAsia"/>
        </w:rPr>
        <w:lastRenderedPageBreak/>
        <w:t>参考文献</w:t>
      </w:r>
      <w:r w:rsidR="005E773D">
        <w:rPr>
          <w:rFonts w:hint="eastAsia"/>
        </w:rPr>
        <w:t>・引用</w:t>
      </w:r>
    </w:p>
    <w:p w14:paraId="2AB73B9A" w14:textId="37CA4DDD" w:rsidR="00682F1F" w:rsidRDefault="00682F1F" w:rsidP="00682F1F">
      <w:pPr>
        <w:pStyle w:val="a7"/>
        <w:widowControl/>
        <w:numPr>
          <w:ilvl w:val="0"/>
          <w:numId w:val="30"/>
        </w:numPr>
        <w:spacing w:line="240" w:lineRule="auto"/>
        <w:ind w:leftChars="0" w:firstLineChars="0"/>
        <w:jc w:val="left"/>
      </w:pPr>
      <w:r>
        <w:rPr>
          <w:rFonts w:hint="eastAsia"/>
        </w:rPr>
        <w:t>趣味TECKオンライン-ワンボタンキーボードのプログラミング</w:t>
      </w:r>
      <w:r>
        <w:br/>
      </w:r>
      <w:hyperlink r:id="rId110" w:history="1">
        <w:r w:rsidRPr="006E1BCE">
          <w:rPr>
            <w:rStyle w:val="af0"/>
          </w:rPr>
          <w:t>https://www.shumi-tech.online/entry/2019/05/30/%E3%83%AF%E3%83%B3%E3%83%9C%E3%82%BF%E3%83%B3%E3%82%AD%E3%83%BC%E3%83%9C%E3%83%BC%E3%83%89%E3%81%AE%E3%83%97%E3%83%AD%E3%82%B0%E3%83%A9%E3%83%9F%E3%83%B3%E3%82%B0</w:t>
        </w:r>
      </w:hyperlink>
      <w:r>
        <w:br/>
      </w:r>
    </w:p>
    <w:p w14:paraId="2855FF68" w14:textId="12D15995" w:rsidR="00682F1F" w:rsidRDefault="00682F1F" w:rsidP="00682F1F">
      <w:pPr>
        <w:pStyle w:val="a7"/>
        <w:widowControl/>
        <w:numPr>
          <w:ilvl w:val="0"/>
          <w:numId w:val="30"/>
        </w:numPr>
        <w:spacing w:line="240" w:lineRule="auto"/>
        <w:ind w:leftChars="0" w:firstLineChars="0"/>
        <w:jc w:val="left"/>
      </w:pPr>
      <w:r>
        <w:rPr>
          <w:rFonts w:hint="eastAsia"/>
        </w:rPr>
        <w:t>趣味TECKオンライン-ワンボタンキーボードの組み立て方</w:t>
      </w:r>
      <w:r>
        <w:br/>
      </w:r>
      <w:hyperlink r:id="rId111" w:history="1">
        <w:r w:rsidRPr="006E1BCE">
          <w:rPr>
            <w:rStyle w:val="af0"/>
          </w:rPr>
          <w:t>https://www.shumi-tech.online/entry/2019/04/29/%E3%83%AF%E3%83%B3%E3%83%9C%E3%82%BF%E3%83%B3%E3%82%AD%E3%83%BC%E3%83%9C%E3%83%BC%E3%83%89%E3%81%AE%E7%B5%84%E3%81%BF%E7%AB%8B%E3%81%A6%E6%96%B9</w:t>
        </w:r>
      </w:hyperlink>
      <w:r w:rsidR="00A430E3">
        <w:br/>
      </w:r>
    </w:p>
    <w:p w14:paraId="777FBADD" w14:textId="6E2D8CBF" w:rsidR="005E773D" w:rsidRPr="005E773D" w:rsidRDefault="005E773D" w:rsidP="005E773D">
      <w:pPr>
        <w:pStyle w:val="a7"/>
        <w:widowControl/>
        <w:numPr>
          <w:ilvl w:val="0"/>
          <w:numId w:val="30"/>
        </w:numPr>
        <w:spacing w:line="240" w:lineRule="auto"/>
        <w:ind w:leftChars="0" w:firstLineChars="0"/>
        <w:jc w:val="left"/>
        <w:rPr>
          <w:rStyle w:val="af0"/>
          <w:color w:val="auto"/>
          <w:u w:val="none"/>
        </w:rPr>
      </w:pPr>
      <w:r w:rsidRPr="005E773D">
        <w:rPr>
          <w:rFonts w:hint="eastAsia"/>
        </w:rPr>
        <w:t>「</w:t>
      </w:r>
      <w:r>
        <w:rPr>
          <w:rFonts w:hint="eastAsia"/>
        </w:rPr>
        <w:t>Arduino</w:t>
      </w:r>
      <w:r w:rsidRPr="005E773D">
        <w:rPr>
          <w:rFonts w:hint="eastAsia"/>
        </w:rPr>
        <w:t>」（</w:t>
      </w:r>
      <w:r w:rsidRPr="005E773D">
        <w:t>2022年2月7日 (月) 05:23　UTCの版）『ウィキペディア日本語版』</w:t>
      </w:r>
      <w:r w:rsidR="00A430E3">
        <w:br/>
      </w:r>
      <w:hyperlink r:id="rId112" w:history="1">
        <w:r w:rsidR="00A430E3" w:rsidRPr="006E1BCE">
          <w:rPr>
            <w:rStyle w:val="af0"/>
          </w:rPr>
          <w:t>https://ja.wikipedia.org/wiki/Arduino</w:t>
        </w:r>
      </w:hyperlink>
      <w:r>
        <w:rPr>
          <w:rStyle w:val="af0"/>
        </w:rPr>
        <w:br/>
      </w:r>
    </w:p>
    <w:p w14:paraId="25155924" w14:textId="4D82BBD7" w:rsidR="005E773D" w:rsidRPr="005E773D" w:rsidRDefault="005E773D" w:rsidP="005E773D">
      <w:pPr>
        <w:pStyle w:val="a7"/>
        <w:widowControl/>
        <w:numPr>
          <w:ilvl w:val="0"/>
          <w:numId w:val="30"/>
        </w:numPr>
        <w:spacing w:line="240" w:lineRule="auto"/>
        <w:ind w:leftChars="0" w:firstLineChars="0"/>
        <w:jc w:val="left"/>
      </w:pPr>
      <w:r w:rsidRPr="005E773D">
        <w:rPr>
          <w:rFonts w:hint="eastAsia"/>
        </w:rPr>
        <w:t>「</w:t>
      </w:r>
      <w:r>
        <w:rPr>
          <w:rFonts w:hint="eastAsia"/>
        </w:rPr>
        <w:t>シリアル通信</w:t>
      </w:r>
      <w:r w:rsidRPr="005E773D">
        <w:rPr>
          <w:rFonts w:hint="eastAsia"/>
        </w:rPr>
        <w:t>」（</w:t>
      </w:r>
      <w:r w:rsidRPr="005E773D">
        <w:t>2021年6月9日 (水) 04:58　UTCの版）『ウィキペディア日本語版』</w:t>
      </w:r>
      <w:r>
        <w:br/>
      </w:r>
      <w:hyperlink r:id="rId113" w:history="1">
        <w:r w:rsidRPr="008A661A">
          <w:rPr>
            <w:rStyle w:val="af0"/>
          </w:rPr>
          <w:t>https://ja.wikipedia.org/wiki/シリアル通信</w:t>
        </w:r>
      </w:hyperlink>
    </w:p>
    <w:sectPr w:rsidR="005E773D" w:rsidRPr="005E773D" w:rsidSect="00174320">
      <w:type w:val="continuous"/>
      <w:pgSz w:w="11906" w:h="16838" w:code="9"/>
      <w:pgMar w:top="1985" w:right="1701" w:bottom="1701" w:left="1701" w:header="851" w:footer="850" w:gutter="0"/>
      <w:pgNumType w:start="0"/>
      <w:cols w:space="425"/>
      <w:titlePg/>
      <w:docGrid w:type="linesAndChars" w:linePitch="360" w:charSpace="-44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AFEFB6" w14:textId="77777777" w:rsidR="00D25234" w:rsidRDefault="00D25234" w:rsidP="00FF6EBA">
      <w:pPr>
        <w:spacing w:line="240" w:lineRule="auto"/>
        <w:ind w:firstLine="210"/>
      </w:pPr>
      <w:r>
        <w:separator/>
      </w:r>
    </w:p>
  </w:endnote>
  <w:endnote w:type="continuationSeparator" w:id="0">
    <w:p w14:paraId="7F6C9589" w14:textId="77777777" w:rsidR="00D25234" w:rsidRDefault="00D25234"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mes New Roman"/>
    <w:charset w:val="00"/>
    <w:family w:val="auto"/>
    <w:pitch w:val="variable"/>
    <w:sig w:usb0="800002E7" w:usb1="00000002" w:usb2="00000000" w:usb3="00000000" w:csb0="0000019F" w:csb1="00000000"/>
  </w:font>
  <w:font w:name="Kazesawa-Regular">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602C8" w14:textId="77777777" w:rsidR="00D25234" w:rsidRDefault="00D25234">
    <w:pPr>
      <w:pStyle w:val="ac"/>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216411"/>
      <w:docPartObj>
        <w:docPartGallery w:val="Page Numbers (Bottom of Page)"/>
        <w:docPartUnique/>
      </w:docPartObj>
    </w:sdtPr>
    <w:sdtContent>
      <w:p w14:paraId="3DD8BCED" w14:textId="1AD46A70" w:rsidR="00D25234" w:rsidRDefault="00D25234">
        <w:pPr>
          <w:pStyle w:val="ac"/>
          <w:ind w:firstLine="210"/>
          <w:jc w:val="center"/>
        </w:pPr>
        <w:r>
          <w:fldChar w:fldCharType="begin"/>
        </w:r>
        <w:r>
          <w:instrText>PAGE   \* MERGEFORMAT</w:instrText>
        </w:r>
        <w:r>
          <w:fldChar w:fldCharType="separate"/>
        </w:r>
        <w:r w:rsidR="0084175C" w:rsidRPr="0084175C">
          <w:rPr>
            <w:noProof/>
            <w:lang w:val="ja-JP"/>
          </w:rPr>
          <w:t>2</w:t>
        </w:r>
        <w:r>
          <w:fldChar w:fldCharType="end"/>
        </w:r>
      </w:p>
    </w:sdtContent>
  </w:sdt>
  <w:p w14:paraId="6F2263E7" w14:textId="77777777" w:rsidR="00D25234" w:rsidRDefault="00D25234">
    <w:pPr>
      <w:pStyle w:val="ac"/>
      <w:ind w:firstLine="21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3CDC7" w14:textId="77777777" w:rsidR="00D25234" w:rsidRDefault="00D25234">
    <w:pPr>
      <w:pStyle w:val="ac"/>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89C2E7" w14:textId="77777777" w:rsidR="00D25234" w:rsidRDefault="00D25234" w:rsidP="00FF6EBA">
      <w:pPr>
        <w:spacing w:line="240" w:lineRule="auto"/>
        <w:ind w:firstLine="210"/>
      </w:pPr>
      <w:r>
        <w:separator/>
      </w:r>
    </w:p>
  </w:footnote>
  <w:footnote w:type="continuationSeparator" w:id="0">
    <w:p w14:paraId="6FDA2274" w14:textId="77777777" w:rsidR="00D25234" w:rsidRDefault="00D25234"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39B12" w14:textId="77777777" w:rsidR="00D25234" w:rsidRDefault="00D25234">
    <w:pPr>
      <w:pStyle w:val="aa"/>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605E6" w14:textId="77777777" w:rsidR="00D25234" w:rsidRDefault="00D25234">
    <w:pPr>
      <w:pStyle w:val="aa"/>
      <w:ind w:firstLine="21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0BFC" w14:textId="77777777" w:rsidR="00D25234" w:rsidRDefault="00D25234">
    <w:pPr>
      <w:pStyle w:val="aa"/>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C90"/>
    <w:multiLevelType w:val="hybridMultilevel"/>
    <w:tmpl w:val="ED1628E8"/>
    <w:lvl w:ilvl="0" w:tplc="FFFFFFFF">
      <w:start w:val="1"/>
      <w:numFmt w:val="decimal"/>
      <w:lvlText w:val="( %1 )"/>
      <w:lvlJc w:val="left"/>
      <w:pPr>
        <w:ind w:left="420" w:hanging="420"/>
      </w:pPr>
      <w:rPr>
        <w:rFonts w:hint="eastAsia"/>
      </w:rPr>
    </w:lvl>
    <w:lvl w:ilvl="1" w:tplc="FFFFFFFF">
      <w:start w:val="1"/>
      <w:numFmt w:val="aiueoFullWidth"/>
      <w:lvlText w:val="(%2)"/>
      <w:lvlJc w:val="left"/>
      <w:pPr>
        <w:ind w:left="224" w:hanging="420"/>
      </w:pPr>
    </w:lvl>
    <w:lvl w:ilvl="2" w:tplc="FFFFFFFF">
      <w:start w:val="1"/>
      <w:numFmt w:val="decimalEnclosedCircle"/>
      <w:lvlText w:val="%3"/>
      <w:lvlJc w:val="left"/>
      <w:pPr>
        <w:ind w:left="644" w:hanging="420"/>
      </w:pPr>
    </w:lvl>
    <w:lvl w:ilvl="3" w:tplc="CF441F6E">
      <w:start w:val="1"/>
      <w:numFmt w:val="decimal"/>
      <w:lvlText w:val="( %4 )"/>
      <w:lvlJc w:val="left"/>
      <w:pPr>
        <w:ind w:left="1064" w:hanging="420"/>
      </w:pPr>
    </w:lvl>
    <w:lvl w:ilvl="4" w:tplc="FFFFFFFF">
      <w:start w:val="1"/>
      <w:numFmt w:val="aiueoFullWidth"/>
      <w:lvlText w:val="(%5)"/>
      <w:lvlJc w:val="left"/>
      <w:pPr>
        <w:ind w:left="1484" w:hanging="420"/>
      </w:pPr>
    </w:lvl>
    <w:lvl w:ilvl="5" w:tplc="FFFFFFFF" w:tentative="1">
      <w:start w:val="1"/>
      <w:numFmt w:val="decimalEnclosedCircle"/>
      <w:lvlText w:val="%6"/>
      <w:lvlJc w:val="left"/>
      <w:pPr>
        <w:ind w:left="1904" w:hanging="420"/>
      </w:pPr>
    </w:lvl>
    <w:lvl w:ilvl="6" w:tplc="FFFFFFFF" w:tentative="1">
      <w:start w:val="1"/>
      <w:numFmt w:val="decimal"/>
      <w:lvlText w:val="%7."/>
      <w:lvlJc w:val="left"/>
      <w:pPr>
        <w:ind w:left="2324" w:hanging="420"/>
      </w:pPr>
    </w:lvl>
    <w:lvl w:ilvl="7" w:tplc="FFFFFFFF" w:tentative="1">
      <w:start w:val="1"/>
      <w:numFmt w:val="aiueoFullWidth"/>
      <w:lvlText w:val="(%8)"/>
      <w:lvlJc w:val="left"/>
      <w:pPr>
        <w:ind w:left="2744" w:hanging="420"/>
      </w:pPr>
    </w:lvl>
    <w:lvl w:ilvl="8" w:tplc="FFFFFFFF" w:tentative="1">
      <w:start w:val="1"/>
      <w:numFmt w:val="decimalEnclosedCircle"/>
      <w:lvlText w:val="%9"/>
      <w:lvlJc w:val="left"/>
      <w:pPr>
        <w:ind w:left="3164" w:hanging="420"/>
      </w:pPr>
    </w:lvl>
  </w:abstractNum>
  <w:abstractNum w:abstractNumId="1" w15:restartNumberingAfterBreak="0">
    <w:nsid w:val="07E33A3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 w15:restartNumberingAfterBreak="0">
    <w:nsid w:val="0C525981"/>
    <w:multiLevelType w:val="multilevel"/>
    <w:tmpl w:val="E4BC98B2"/>
    <w:lvl w:ilvl="0">
      <w:start w:val="1"/>
      <w:numFmt w:val="decimal"/>
      <w:lvlText w:val="第 %1 章"/>
      <w:lvlJc w:val="left"/>
      <w:pPr>
        <w:ind w:left="425" w:hanging="425"/>
      </w:pPr>
      <w:rPr>
        <w:rFonts w:hint="eastAsia"/>
      </w:rPr>
    </w:lvl>
    <w:lvl w:ilvl="1">
      <w:start w:val="1"/>
      <w:numFmt w:val="decimal"/>
      <w:suff w:val="space"/>
      <w:lvlText w:val="%1.%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600D69"/>
    <w:multiLevelType w:val="hybridMultilevel"/>
    <w:tmpl w:val="71206DFA"/>
    <w:lvl w:ilvl="0" w:tplc="95823094">
      <w:start w:val="1"/>
      <w:numFmt w:val="decimal"/>
      <w:lvlText w:val="( %1 )"/>
      <w:lvlJc w:val="left"/>
      <w:pPr>
        <w:ind w:left="1036"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A514720"/>
    <w:multiLevelType w:val="multilevel"/>
    <w:tmpl w:val="534E5A76"/>
    <w:lvl w:ilvl="0">
      <w:start w:val="1"/>
      <w:numFmt w:val="decimal"/>
      <w:lvlText w:val="%1"/>
      <w:lvlJc w:val="left"/>
      <w:pPr>
        <w:ind w:left="425" w:hanging="425"/>
      </w:pPr>
      <w:rPr>
        <w:rFonts w:hint="eastAsia"/>
      </w:rPr>
    </w:lvl>
    <w:lvl w:ilvl="1">
      <w:start w:val="1"/>
      <w:numFmt w:val="decimal"/>
      <w:lvlText w:val="%2 %1"/>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6071B06"/>
    <w:multiLevelType w:val="hybridMultilevel"/>
    <w:tmpl w:val="BE648B14"/>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 w15:restartNumberingAfterBreak="0">
    <w:nsid w:val="29276D42"/>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7" w15:restartNumberingAfterBreak="0">
    <w:nsid w:val="3BC70631"/>
    <w:multiLevelType w:val="multilevel"/>
    <w:tmpl w:val="B824AAA8"/>
    <w:lvl w:ilvl="0">
      <w:start w:val="1"/>
      <w:numFmt w:val="decimal"/>
      <w:lvlText w:val="%1"/>
      <w:lvlJc w:val="left"/>
      <w:pPr>
        <w:ind w:left="425" w:hanging="425"/>
      </w:pPr>
      <w:rPr>
        <w:rFonts w:hint="eastAsia"/>
      </w:rPr>
    </w:lvl>
    <w:lvl w:ilvl="1">
      <w:start w:val="1"/>
      <w:numFmt w:val="decimal"/>
      <w:lvlText w:val="%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44307EA"/>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48AE0805"/>
    <w:multiLevelType w:val="hybridMultilevel"/>
    <w:tmpl w:val="C272353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5C4926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6D300B7B"/>
    <w:multiLevelType w:val="hybridMultilevel"/>
    <w:tmpl w:val="3198EF8C"/>
    <w:lvl w:ilvl="0" w:tplc="04090001">
      <w:start w:val="1"/>
      <w:numFmt w:val="bullet"/>
      <w:lvlText w:val=""/>
      <w:lvlJc w:val="left"/>
      <w:pPr>
        <w:ind w:left="604" w:hanging="420"/>
      </w:pPr>
      <w:rPr>
        <w:rFonts w:ascii="Wingdings" w:hAnsi="Wingdings" w:hint="default"/>
      </w:rPr>
    </w:lvl>
    <w:lvl w:ilvl="1" w:tplc="0409000B" w:tentative="1">
      <w:start w:val="1"/>
      <w:numFmt w:val="bullet"/>
      <w:lvlText w:val=""/>
      <w:lvlJc w:val="left"/>
      <w:pPr>
        <w:ind w:left="1024" w:hanging="420"/>
      </w:pPr>
      <w:rPr>
        <w:rFonts w:ascii="Wingdings" w:hAnsi="Wingdings" w:hint="default"/>
      </w:rPr>
    </w:lvl>
    <w:lvl w:ilvl="2" w:tplc="0409000D" w:tentative="1">
      <w:start w:val="1"/>
      <w:numFmt w:val="bullet"/>
      <w:lvlText w:val=""/>
      <w:lvlJc w:val="left"/>
      <w:pPr>
        <w:ind w:left="1444" w:hanging="420"/>
      </w:pPr>
      <w:rPr>
        <w:rFonts w:ascii="Wingdings" w:hAnsi="Wingdings" w:hint="default"/>
      </w:rPr>
    </w:lvl>
    <w:lvl w:ilvl="3" w:tplc="04090001" w:tentative="1">
      <w:start w:val="1"/>
      <w:numFmt w:val="bullet"/>
      <w:lvlText w:val=""/>
      <w:lvlJc w:val="left"/>
      <w:pPr>
        <w:ind w:left="1864" w:hanging="420"/>
      </w:pPr>
      <w:rPr>
        <w:rFonts w:ascii="Wingdings" w:hAnsi="Wingdings" w:hint="default"/>
      </w:rPr>
    </w:lvl>
    <w:lvl w:ilvl="4" w:tplc="0409000B" w:tentative="1">
      <w:start w:val="1"/>
      <w:numFmt w:val="bullet"/>
      <w:lvlText w:val=""/>
      <w:lvlJc w:val="left"/>
      <w:pPr>
        <w:ind w:left="2284" w:hanging="420"/>
      </w:pPr>
      <w:rPr>
        <w:rFonts w:ascii="Wingdings" w:hAnsi="Wingdings" w:hint="default"/>
      </w:rPr>
    </w:lvl>
    <w:lvl w:ilvl="5" w:tplc="0409000D" w:tentative="1">
      <w:start w:val="1"/>
      <w:numFmt w:val="bullet"/>
      <w:lvlText w:val=""/>
      <w:lvlJc w:val="left"/>
      <w:pPr>
        <w:ind w:left="2704" w:hanging="420"/>
      </w:pPr>
      <w:rPr>
        <w:rFonts w:ascii="Wingdings" w:hAnsi="Wingdings" w:hint="default"/>
      </w:rPr>
    </w:lvl>
    <w:lvl w:ilvl="6" w:tplc="04090001" w:tentative="1">
      <w:start w:val="1"/>
      <w:numFmt w:val="bullet"/>
      <w:lvlText w:val=""/>
      <w:lvlJc w:val="left"/>
      <w:pPr>
        <w:ind w:left="3124" w:hanging="420"/>
      </w:pPr>
      <w:rPr>
        <w:rFonts w:ascii="Wingdings" w:hAnsi="Wingdings" w:hint="default"/>
      </w:rPr>
    </w:lvl>
    <w:lvl w:ilvl="7" w:tplc="0409000B" w:tentative="1">
      <w:start w:val="1"/>
      <w:numFmt w:val="bullet"/>
      <w:lvlText w:val=""/>
      <w:lvlJc w:val="left"/>
      <w:pPr>
        <w:ind w:left="3544" w:hanging="420"/>
      </w:pPr>
      <w:rPr>
        <w:rFonts w:ascii="Wingdings" w:hAnsi="Wingdings" w:hint="default"/>
      </w:rPr>
    </w:lvl>
    <w:lvl w:ilvl="8" w:tplc="0409000D" w:tentative="1">
      <w:start w:val="1"/>
      <w:numFmt w:val="bullet"/>
      <w:lvlText w:val=""/>
      <w:lvlJc w:val="left"/>
      <w:pPr>
        <w:ind w:left="3964" w:hanging="420"/>
      </w:pPr>
      <w:rPr>
        <w:rFonts w:ascii="Wingdings" w:hAnsi="Wingdings" w:hint="default"/>
      </w:rPr>
    </w:lvl>
  </w:abstractNum>
  <w:abstractNum w:abstractNumId="12" w15:restartNumberingAfterBreak="0">
    <w:nsid w:val="6EE2119C"/>
    <w:multiLevelType w:val="multilevel"/>
    <w:tmpl w:val="23329034"/>
    <w:lvl w:ilvl="0">
      <w:start w:val="1"/>
      <w:numFmt w:val="decimal"/>
      <w:pStyle w:val="1"/>
      <w:lvlText w:val="第 %1 章"/>
      <w:lvlJc w:val="left"/>
      <w:pPr>
        <w:ind w:left="425" w:hanging="425"/>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7A113C14"/>
    <w:multiLevelType w:val="hybridMultilevel"/>
    <w:tmpl w:val="2E48C81A"/>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4" w15:restartNumberingAfterBreak="0">
    <w:nsid w:val="7BC92AB9"/>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8"/>
  </w:num>
  <w:num w:numId="2">
    <w:abstractNumId w:val="10"/>
  </w:num>
  <w:num w:numId="3">
    <w:abstractNumId w:val="4"/>
  </w:num>
  <w:num w:numId="4">
    <w:abstractNumId w:val="4"/>
    <w:lvlOverride w:ilvl="0">
      <w:lvl w:ilvl="0">
        <w:start w:val="1"/>
        <w:numFmt w:val="decimal"/>
        <w:lvlText w:val="%1"/>
        <w:lvlJc w:val="left"/>
        <w:pPr>
          <w:ind w:left="425" w:hanging="425"/>
        </w:pPr>
        <w:rPr>
          <w:rFonts w:hint="eastAsia"/>
        </w:rPr>
      </w:lvl>
    </w:lvlOverride>
    <w:lvlOverride w:ilvl="1">
      <w:lvl w:ilvl="1">
        <w:start w:val="1"/>
        <w:numFmt w:val="decimal"/>
        <w:lvlText w:val="%1 . %2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lvl w:ilvl="0">
        <w:start w:val="1"/>
        <w:numFmt w:val="decimal"/>
        <w:lvlText w:val="%1"/>
        <w:lvlJc w:val="left"/>
        <w:pPr>
          <w:ind w:left="425" w:hanging="425"/>
        </w:pPr>
        <w:rPr>
          <w:rFonts w:hint="eastAsia"/>
        </w:rPr>
      </w:lvl>
    </w:lvlOverride>
    <w:lvlOverride w:ilvl="1">
      <w:lvl w:ilvl="1">
        <w:start w:val="1"/>
        <w:numFmt w:val="decimal"/>
        <w:lvlText w:val="%2 . %1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6"/>
  </w:num>
  <w:num w:numId="10">
    <w:abstractNumId w:val="7"/>
  </w:num>
  <w:num w:numId="11">
    <w:abstractNumId w:val="8"/>
  </w:num>
  <w:num w:numId="12">
    <w:abstractNumId w:val="12"/>
  </w:num>
  <w:num w:numId="13">
    <w:abstractNumId w:val="12"/>
    <w:lvlOverride w:ilvl="0">
      <w:lvl w:ilvl="0">
        <w:start w:val="1"/>
        <w:numFmt w:val="decimal"/>
        <w:pStyle w:val="1"/>
        <w:lvlText w:val="第 %1 章"/>
        <w:lvlJc w:val="left"/>
        <w:pPr>
          <w:ind w:left="425" w:hanging="425"/>
        </w:pPr>
        <w:rPr>
          <w:rFonts w:hint="eastAsia"/>
        </w:rPr>
      </w:lvl>
    </w:lvlOverride>
    <w:lvlOverride w:ilvl="1">
      <w:lvl w:ilvl="1">
        <w:start w:val="1"/>
        <w:numFmt w:val="decimal"/>
        <w:pStyle w:val="2"/>
        <w:suff w:val="space"/>
        <w:lvlText w:val="%1.%2"/>
        <w:lvlJc w:val="left"/>
        <w:pPr>
          <w:ind w:left="992" w:hanging="567"/>
        </w:pPr>
        <w:rPr>
          <w:rFonts w:hint="eastAsia"/>
        </w:rPr>
      </w:lvl>
    </w:lvlOverride>
    <w:lvlOverride w:ilvl="2">
      <w:lvl w:ilvl="2">
        <w:start w:val="1"/>
        <w:numFmt w:val="decimal"/>
        <w:pStyle w:val="3"/>
        <w:lvlText w:val="%1.%2.%3"/>
        <w:lvlJc w:val="left"/>
        <w:pPr>
          <w:ind w:left="1418"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
    <w:abstractNumId w:val="3"/>
  </w:num>
  <w:num w:numId="15">
    <w:abstractNumId w:val="0"/>
  </w:num>
  <w:num w:numId="16">
    <w:abstractNumId w:val="13"/>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5"/>
  </w:num>
  <w:num w:numId="21">
    <w:abstractNumId w:val="0"/>
    <w:lvlOverride w:ilvl="0">
      <w:startOverride w:val="1"/>
    </w:lvlOverride>
  </w:num>
  <w:num w:numId="22">
    <w:abstractNumId w:val="0"/>
    <w:lvlOverride w:ilvl="0">
      <w:startOverride w:val="1"/>
    </w:lvlOverride>
  </w:num>
  <w:num w:numId="23">
    <w:abstractNumId w:val="12"/>
  </w:num>
  <w:num w:numId="24">
    <w:abstractNumId w:val="0"/>
    <w:lvlOverride w:ilvl="0">
      <w:startOverride w:val="1"/>
    </w:lvlOverride>
  </w:num>
  <w:num w:numId="25">
    <w:abstractNumId w:val="2"/>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num>
  <w:num w:numId="28">
    <w:abstractNumId w:val="14"/>
  </w:num>
  <w:num w:numId="29">
    <w:abstractNumId w:val="0"/>
    <w:lvlOverride w:ilvl="0">
      <w:startOverride w:val="1"/>
    </w:lvlOverride>
  </w:num>
  <w:num w:numId="30">
    <w:abstractNumId w:val="9"/>
  </w:num>
  <w:num w:numId="3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20508">
    <w15:presenceInfo w15:providerId="None" w15:userId="y205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dirty"/>
  <w:stylePaneSortMethod w:val="0003"/>
  <w:revisionView w:markup="0"/>
  <w:defaultTabStop w:val="840"/>
  <w:drawingGridHorizontalSpacing w:val="189"/>
  <w:displayHorizontalDrawingGridEvery w:val="0"/>
  <w:displayVerticalDrawingGridEvery w:val="2"/>
  <w:characterSpacingControl w:val="compressPunctuation"/>
  <w:hdrShapeDefaults>
    <o:shapedefaults v:ext="edit" spidmax="2867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25"/>
    <w:rsid w:val="00005C4B"/>
    <w:rsid w:val="000372AF"/>
    <w:rsid w:val="00041F34"/>
    <w:rsid w:val="00045F4D"/>
    <w:rsid w:val="000519AF"/>
    <w:rsid w:val="0005581C"/>
    <w:rsid w:val="00072B85"/>
    <w:rsid w:val="00081F36"/>
    <w:rsid w:val="00083255"/>
    <w:rsid w:val="00094F80"/>
    <w:rsid w:val="000A3C19"/>
    <w:rsid w:val="000A6DF5"/>
    <w:rsid w:val="000B6AD7"/>
    <w:rsid w:val="000B7492"/>
    <w:rsid w:val="000C6703"/>
    <w:rsid w:val="000C7BB4"/>
    <w:rsid w:val="000D18E5"/>
    <w:rsid w:val="000D4947"/>
    <w:rsid w:val="000E4F99"/>
    <w:rsid w:val="000F063A"/>
    <w:rsid w:val="000F7450"/>
    <w:rsid w:val="00104072"/>
    <w:rsid w:val="00105E7C"/>
    <w:rsid w:val="00117069"/>
    <w:rsid w:val="00134347"/>
    <w:rsid w:val="00142ADF"/>
    <w:rsid w:val="00152016"/>
    <w:rsid w:val="00162861"/>
    <w:rsid w:val="00164F8B"/>
    <w:rsid w:val="00174320"/>
    <w:rsid w:val="001779BF"/>
    <w:rsid w:val="00180C69"/>
    <w:rsid w:val="00194D48"/>
    <w:rsid w:val="001A1FCF"/>
    <w:rsid w:val="001B21E2"/>
    <w:rsid w:val="001B221D"/>
    <w:rsid w:val="001C1F3A"/>
    <w:rsid w:val="001D5EA0"/>
    <w:rsid w:val="001E2705"/>
    <w:rsid w:val="001F09B0"/>
    <w:rsid w:val="00211EE9"/>
    <w:rsid w:val="00240683"/>
    <w:rsid w:val="002406EB"/>
    <w:rsid w:val="00250155"/>
    <w:rsid w:val="002605E1"/>
    <w:rsid w:val="00267428"/>
    <w:rsid w:val="00272783"/>
    <w:rsid w:val="002A286E"/>
    <w:rsid w:val="002A38D4"/>
    <w:rsid w:val="002A60EC"/>
    <w:rsid w:val="002E6A04"/>
    <w:rsid w:val="002F03E2"/>
    <w:rsid w:val="002F2882"/>
    <w:rsid w:val="002F35EC"/>
    <w:rsid w:val="002F4977"/>
    <w:rsid w:val="0031343A"/>
    <w:rsid w:val="00313DF2"/>
    <w:rsid w:val="0033427D"/>
    <w:rsid w:val="00335AC3"/>
    <w:rsid w:val="0035215D"/>
    <w:rsid w:val="0036196B"/>
    <w:rsid w:val="003629E8"/>
    <w:rsid w:val="003729AF"/>
    <w:rsid w:val="00376FBD"/>
    <w:rsid w:val="00387885"/>
    <w:rsid w:val="00397082"/>
    <w:rsid w:val="003A33A5"/>
    <w:rsid w:val="003C1BE6"/>
    <w:rsid w:val="003E0E54"/>
    <w:rsid w:val="00403A12"/>
    <w:rsid w:val="004136EC"/>
    <w:rsid w:val="0041442B"/>
    <w:rsid w:val="00416D9A"/>
    <w:rsid w:val="004305C6"/>
    <w:rsid w:val="004506B4"/>
    <w:rsid w:val="00451927"/>
    <w:rsid w:val="00452412"/>
    <w:rsid w:val="00486EDA"/>
    <w:rsid w:val="00490745"/>
    <w:rsid w:val="004A6198"/>
    <w:rsid w:val="004B2F6D"/>
    <w:rsid w:val="004C0560"/>
    <w:rsid w:val="004C1722"/>
    <w:rsid w:val="004C2124"/>
    <w:rsid w:val="004E02AE"/>
    <w:rsid w:val="00522647"/>
    <w:rsid w:val="005278B7"/>
    <w:rsid w:val="005304D2"/>
    <w:rsid w:val="005530E1"/>
    <w:rsid w:val="00573FC2"/>
    <w:rsid w:val="00581071"/>
    <w:rsid w:val="00585947"/>
    <w:rsid w:val="00591400"/>
    <w:rsid w:val="00593B3D"/>
    <w:rsid w:val="005A20D6"/>
    <w:rsid w:val="005A22B2"/>
    <w:rsid w:val="005C1C68"/>
    <w:rsid w:val="005D0B55"/>
    <w:rsid w:val="005D6B0D"/>
    <w:rsid w:val="005E2D0C"/>
    <w:rsid w:val="005E773D"/>
    <w:rsid w:val="005F3122"/>
    <w:rsid w:val="005F43FE"/>
    <w:rsid w:val="005F792C"/>
    <w:rsid w:val="006072F4"/>
    <w:rsid w:val="00613FA1"/>
    <w:rsid w:val="00622AF5"/>
    <w:rsid w:val="006529FE"/>
    <w:rsid w:val="00657557"/>
    <w:rsid w:val="00660458"/>
    <w:rsid w:val="006630C9"/>
    <w:rsid w:val="00666BE5"/>
    <w:rsid w:val="006732C8"/>
    <w:rsid w:val="00673485"/>
    <w:rsid w:val="00677537"/>
    <w:rsid w:val="00682F1F"/>
    <w:rsid w:val="0068466D"/>
    <w:rsid w:val="0068633C"/>
    <w:rsid w:val="006A5B13"/>
    <w:rsid w:val="006A72DC"/>
    <w:rsid w:val="006B223B"/>
    <w:rsid w:val="006B6C98"/>
    <w:rsid w:val="006C48C3"/>
    <w:rsid w:val="006D30D9"/>
    <w:rsid w:val="006E1768"/>
    <w:rsid w:val="006E3D7C"/>
    <w:rsid w:val="006F074F"/>
    <w:rsid w:val="006F11E1"/>
    <w:rsid w:val="006F3E0B"/>
    <w:rsid w:val="007071B3"/>
    <w:rsid w:val="00711834"/>
    <w:rsid w:val="00711B6B"/>
    <w:rsid w:val="00720D53"/>
    <w:rsid w:val="00721456"/>
    <w:rsid w:val="007236E5"/>
    <w:rsid w:val="0072541C"/>
    <w:rsid w:val="00737834"/>
    <w:rsid w:val="00741643"/>
    <w:rsid w:val="00761EA2"/>
    <w:rsid w:val="00764F17"/>
    <w:rsid w:val="00765739"/>
    <w:rsid w:val="00784522"/>
    <w:rsid w:val="0078530C"/>
    <w:rsid w:val="007A196B"/>
    <w:rsid w:val="007A66B6"/>
    <w:rsid w:val="007C15CA"/>
    <w:rsid w:val="007D1A56"/>
    <w:rsid w:val="007D50EC"/>
    <w:rsid w:val="007E7AA4"/>
    <w:rsid w:val="007F4F3B"/>
    <w:rsid w:val="00801789"/>
    <w:rsid w:val="00802D27"/>
    <w:rsid w:val="0084175C"/>
    <w:rsid w:val="00852E0B"/>
    <w:rsid w:val="008541F5"/>
    <w:rsid w:val="008543EF"/>
    <w:rsid w:val="00860D47"/>
    <w:rsid w:val="008622B5"/>
    <w:rsid w:val="00864498"/>
    <w:rsid w:val="00875A18"/>
    <w:rsid w:val="00877654"/>
    <w:rsid w:val="0088726A"/>
    <w:rsid w:val="00887ED6"/>
    <w:rsid w:val="008A7708"/>
    <w:rsid w:val="008B3DC6"/>
    <w:rsid w:val="008C7B55"/>
    <w:rsid w:val="008E0220"/>
    <w:rsid w:val="008F0AE2"/>
    <w:rsid w:val="00903715"/>
    <w:rsid w:val="00904B62"/>
    <w:rsid w:val="009203C8"/>
    <w:rsid w:val="009204B8"/>
    <w:rsid w:val="00930D26"/>
    <w:rsid w:val="0093617A"/>
    <w:rsid w:val="009375EF"/>
    <w:rsid w:val="00942F0C"/>
    <w:rsid w:val="009440E1"/>
    <w:rsid w:val="009549F3"/>
    <w:rsid w:val="0097788B"/>
    <w:rsid w:val="009820A2"/>
    <w:rsid w:val="009864D8"/>
    <w:rsid w:val="009978B2"/>
    <w:rsid w:val="009D29F8"/>
    <w:rsid w:val="009E377E"/>
    <w:rsid w:val="009F11E9"/>
    <w:rsid w:val="00A065D7"/>
    <w:rsid w:val="00A07AC2"/>
    <w:rsid w:val="00A16736"/>
    <w:rsid w:val="00A179B2"/>
    <w:rsid w:val="00A23FF0"/>
    <w:rsid w:val="00A30425"/>
    <w:rsid w:val="00A41CAA"/>
    <w:rsid w:val="00A430E3"/>
    <w:rsid w:val="00A54405"/>
    <w:rsid w:val="00A93D70"/>
    <w:rsid w:val="00AA1006"/>
    <w:rsid w:val="00AB623A"/>
    <w:rsid w:val="00AC3EF4"/>
    <w:rsid w:val="00AE721E"/>
    <w:rsid w:val="00AF2688"/>
    <w:rsid w:val="00AF5CFE"/>
    <w:rsid w:val="00AF7748"/>
    <w:rsid w:val="00B012C7"/>
    <w:rsid w:val="00B03AA4"/>
    <w:rsid w:val="00B040A7"/>
    <w:rsid w:val="00B10887"/>
    <w:rsid w:val="00B22D1E"/>
    <w:rsid w:val="00B26B3D"/>
    <w:rsid w:val="00B421F8"/>
    <w:rsid w:val="00B4536A"/>
    <w:rsid w:val="00B53CFA"/>
    <w:rsid w:val="00B63350"/>
    <w:rsid w:val="00B87CA5"/>
    <w:rsid w:val="00B959F1"/>
    <w:rsid w:val="00BC05C5"/>
    <w:rsid w:val="00BD6EF7"/>
    <w:rsid w:val="00C22B54"/>
    <w:rsid w:val="00C54B51"/>
    <w:rsid w:val="00C70ABC"/>
    <w:rsid w:val="00C8048D"/>
    <w:rsid w:val="00C91487"/>
    <w:rsid w:val="00CA0510"/>
    <w:rsid w:val="00CA124A"/>
    <w:rsid w:val="00CE2B54"/>
    <w:rsid w:val="00CF0921"/>
    <w:rsid w:val="00CF0CC5"/>
    <w:rsid w:val="00D07200"/>
    <w:rsid w:val="00D14145"/>
    <w:rsid w:val="00D23544"/>
    <w:rsid w:val="00D2517C"/>
    <w:rsid w:val="00D25234"/>
    <w:rsid w:val="00D25567"/>
    <w:rsid w:val="00D467CE"/>
    <w:rsid w:val="00D62398"/>
    <w:rsid w:val="00D62B6D"/>
    <w:rsid w:val="00D6319E"/>
    <w:rsid w:val="00D6751C"/>
    <w:rsid w:val="00D80785"/>
    <w:rsid w:val="00D820BA"/>
    <w:rsid w:val="00D8278A"/>
    <w:rsid w:val="00D9351B"/>
    <w:rsid w:val="00D95175"/>
    <w:rsid w:val="00D96BBD"/>
    <w:rsid w:val="00DB373C"/>
    <w:rsid w:val="00DC2438"/>
    <w:rsid w:val="00DC2ADB"/>
    <w:rsid w:val="00DC636C"/>
    <w:rsid w:val="00DC68CF"/>
    <w:rsid w:val="00DD6CAC"/>
    <w:rsid w:val="00DE2AB2"/>
    <w:rsid w:val="00DE3DD6"/>
    <w:rsid w:val="00E03940"/>
    <w:rsid w:val="00E17622"/>
    <w:rsid w:val="00E4238D"/>
    <w:rsid w:val="00E52D5B"/>
    <w:rsid w:val="00E5522C"/>
    <w:rsid w:val="00E61E33"/>
    <w:rsid w:val="00E662D7"/>
    <w:rsid w:val="00E71084"/>
    <w:rsid w:val="00E75847"/>
    <w:rsid w:val="00E80395"/>
    <w:rsid w:val="00E80810"/>
    <w:rsid w:val="00E80B47"/>
    <w:rsid w:val="00E84AA4"/>
    <w:rsid w:val="00E86525"/>
    <w:rsid w:val="00E95EE5"/>
    <w:rsid w:val="00EA22BD"/>
    <w:rsid w:val="00EA2799"/>
    <w:rsid w:val="00EA6AAC"/>
    <w:rsid w:val="00EC4E00"/>
    <w:rsid w:val="00EC5B70"/>
    <w:rsid w:val="00ED0AAC"/>
    <w:rsid w:val="00ED24FE"/>
    <w:rsid w:val="00EE11B6"/>
    <w:rsid w:val="00EE270B"/>
    <w:rsid w:val="00EE76DB"/>
    <w:rsid w:val="00F02AFA"/>
    <w:rsid w:val="00F256C6"/>
    <w:rsid w:val="00F325EE"/>
    <w:rsid w:val="00F33520"/>
    <w:rsid w:val="00F42375"/>
    <w:rsid w:val="00F461AB"/>
    <w:rsid w:val="00F547A7"/>
    <w:rsid w:val="00F60BEE"/>
    <w:rsid w:val="00F6350C"/>
    <w:rsid w:val="00F73540"/>
    <w:rsid w:val="00F84F96"/>
    <w:rsid w:val="00FA4B95"/>
    <w:rsid w:val="00FB6AB4"/>
    <w:rsid w:val="00FC0B24"/>
    <w:rsid w:val="00FD5D19"/>
    <w:rsid w:val="00FE2BA7"/>
    <w:rsid w:val="00FF1A35"/>
    <w:rsid w:val="00FF5565"/>
    <w:rsid w:val="00FF6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8673">
      <v:textbox inset="5.85pt,.7pt,5.85pt,.7pt"/>
    </o:shapedefaults>
    <o:shapelayout v:ext="edit">
      <o:idmap v:ext="edit" data="1"/>
    </o:shapelayout>
  </w:shapeDefaults>
  <w:decimalSymbol w:val="."/>
  <w:listSeparator w:val=","/>
  <w14:docId w14:val="1511847C"/>
  <w15:chartTrackingRefBased/>
  <w15:docId w15:val="{37A02EF7-0389-45E6-A2CE-6119AEA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3DC6"/>
    <w:pPr>
      <w:widowControl w:val="0"/>
      <w:spacing w:line="360" w:lineRule="auto"/>
      <w:ind w:firstLineChars="100" w:firstLine="218"/>
      <w:jc w:val="both"/>
    </w:pPr>
  </w:style>
  <w:style w:type="paragraph" w:styleId="1">
    <w:name w:val="heading 1"/>
    <w:next w:val="a"/>
    <w:link w:val="10"/>
    <w:uiPriority w:val="9"/>
    <w:qFormat/>
    <w:rsid w:val="00765739"/>
    <w:pPr>
      <w:numPr>
        <w:numId w:val="23"/>
      </w:numPr>
      <w:spacing w:afterLines="100" w:after="360" w:line="480" w:lineRule="auto"/>
      <w:outlineLvl w:val="0"/>
    </w:pPr>
    <w:rPr>
      <w:rFonts w:ascii="Times New Roman" w:eastAsia="ＭＳ 明朝" w:hAnsi="Times New Roman"/>
      <w:b/>
      <w:bCs/>
      <w:sz w:val="40"/>
    </w:rPr>
  </w:style>
  <w:style w:type="paragraph" w:styleId="2">
    <w:name w:val="heading 2"/>
    <w:basedOn w:val="1"/>
    <w:link w:val="20"/>
    <w:uiPriority w:val="9"/>
    <w:unhideWhenUsed/>
    <w:qFormat/>
    <w:rsid w:val="005F3122"/>
    <w:pPr>
      <w:numPr>
        <w:ilvl w:val="1"/>
      </w:numPr>
      <w:spacing w:beforeLines="50" w:before="180" w:afterLines="50" w:after="180" w:line="240" w:lineRule="auto"/>
      <w:ind w:left="567"/>
      <w:outlineLvl w:val="1"/>
    </w:pPr>
    <w:rPr>
      <w:b w:val="0"/>
      <w:bCs w:val="0"/>
      <w:sz w:val="32"/>
      <w:szCs w:val="32"/>
    </w:rPr>
  </w:style>
  <w:style w:type="paragraph" w:styleId="3">
    <w:name w:val="heading 3"/>
    <w:basedOn w:val="2"/>
    <w:next w:val="a"/>
    <w:link w:val="30"/>
    <w:uiPriority w:val="9"/>
    <w:unhideWhenUsed/>
    <w:qFormat/>
    <w:rsid w:val="00E662D7"/>
    <w:pPr>
      <w:numPr>
        <w:ilvl w:val="2"/>
      </w:numPr>
      <w:spacing w:beforeLines="0" w:before="0"/>
      <w:ind w:hanging="992"/>
      <w:outlineLvl w:val="2"/>
    </w:pPr>
  </w:style>
  <w:style w:type="paragraph" w:styleId="4">
    <w:name w:val="heading 4"/>
    <w:basedOn w:val="3"/>
    <w:next w:val="a"/>
    <w:link w:val="40"/>
    <w:uiPriority w:val="9"/>
    <w:unhideWhenUsed/>
    <w:qFormat/>
    <w:rsid w:val="0093617A"/>
    <w:pPr>
      <w:numPr>
        <w:ilvl w:val="3"/>
      </w:numPr>
      <w:spacing w:beforeLines="10" w:before="36"/>
      <w:ind w:left="1134" w:hanging="567"/>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6525"/>
    <w:pPr>
      <w:spacing w:before="240" w:after="120"/>
      <w:jc w:val="center"/>
      <w:outlineLvl w:val="0"/>
    </w:pPr>
    <w:rPr>
      <w:rFonts w:asciiTheme="majorHAnsi" w:hAnsiTheme="majorHAnsi" w:cstheme="majorBidi"/>
      <w:sz w:val="40"/>
      <w:szCs w:val="32"/>
    </w:rPr>
  </w:style>
  <w:style w:type="character" w:customStyle="1" w:styleId="a4">
    <w:name w:val="表題 (文字)"/>
    <w:basedOn w:val="a0"/>
    <w:link w:val="a3"/>
    <w:uiPriority w:val="10"/>
    <w:rsid w:val="00E86525"/>
    <w:rPr>
      <w:rFonts w:asciiTheme="majorHAnsi" w:eastAsia="ＭＳ 明朝" w:hAnsiTheme="majorHAnsi" w:cstheme="majorBidi"/>
      <w:sz w:val="40"/>
      <w:szCs w:val="32"/>
    </w:rPr>
  </w:style>
  <w:style w:type="paragraph" w:styleId="a5">
    <w:name w:val="Subtitle"/>
    <w:aliases w:val="副題（執筆者）"/>
    <w:basedOn w:val="a"/>
    <w:next w:val="a"/>
    <w:link w:val="a6"/>
    <w:uiPriority w:val="11"/>
    <w:qFormat/>
    <w:rsid w:val="009864D8"/>
    <w:pPr>
      <w:ind w:leftChars="1800" w:left="3925"/>
      <w:jc w:val="left"/>
      <w:outlineLvl w:val="1"/>
    </w:pPr>
    <w:rPr>
      <w:rFonts w:ascii="Tisa Offc Serif Pro" w:hAnsi="Tisa Offc Serif Pro"/>
      <w:sz w:val="32"/>
      <w:szCs w:val="24"/>
    </w:rPr>
  </w:style>
  <w:style w:type="character" w:customStyle="1" w:styleId="a6">
    <w:name w:val="副題 (文字)"/>
    <w:aliases w:val="副題（執筆者） (文字)"/>
    <w:basedOn w:val="a0"/>
    <w:link w:val="a5"/>
    <w:uiPriority w:val="11"/>
    <w:rsid w:val="009864D8"/>
    <w:rPr>
      <w:rFonts w:ascii="Tisa Offc Serif Pro" w:eastAsia="ＭＳ 明朝" w:hAnsi="Tisa Offc Serif Pro"/>
      <w:sz w:val="32"/>
      <w:szCs w:val="24"/>
    </w:rPr>
  </w:style>
  <w:style w:type="paragraph" w:styleId="a7">
    <w:name w:val="List Paragraph"/>
    <w:basedOn w:val="a"/>
    <w:uiPriority w:val="34"/>
    <w:rsid w:val="003629E8"/>
    <w:pPr>
      <w:ind w:leftChars="400" w:left="840"/>
    </w:pPr>
  </w:style>
  <w:style w:type="character" w:customStyle="1" w:styleId="10">
    <w:name w:val="見出し 1 (文字)"/>
    <w:basedOn w:val="a0"/>
    <w:link w:val="1"/>
    <w:uiPriority w:val="9"/>
    <w:rsid w:val="00765739"/>
    <w:rPr>
      <w:rFonts w:ascii="Times New Roman" w:eastAsia="ＭＳ 明朝" w:hAnsi="Times New Roman"/>
      <w:b/>
      <w:bCs/>
      <w:sz w:val="40"/>
    </w:rPr>
  </w:style>
  <w:style w:type="character" w:customStyle="1" w:styleId="20">
    <w:name w:val="見出し 2 (文字)"/>
    <w:basedOn w:val="a0"/>
    <w:link w:val="2"/>
    <w:uiPriority w:val="9"/>
    <w:rsid w:val="005F3122"/>
    <w:rPr>
      <w:rFonts w:ascii="Times New Roman" w:eastAsia="ＭＳ 明朝" w:hAnsi="Times New Roman"/>
      <w:sz w:val="32"/>
      <w:szCs w:val="32"/>
    </w:rPr>
  </w:style>
  <w:style w:type="character" w:customStyle="1" w:styleId="30">
    <w:name w:val="見出し 3 (文字)"/>
    <w:basedOn w:val="a0"/>
    <w:link w:val="3"/>
    <w:uiPriority w:val="9"/>
    <w:rsid w:val="00E662D7"/>
    <w:rPr>
      <w:rFonts w:ascii="Times New Roman" w:eastAsia="ＭＳ 明朝" w:hAnsi="Times New Roman"/>
      <w:sz w:val="32"/>
      <w:szCs w:val="32"/>
    </w:rPr>
  </w:style>
  <w:style w:type="paragraph" w:styleId="a8">
    <w:name w:val="No Spacing"/>
    <w:aliases w:val="図"/>
    <w:basedOn w:val="a9"/>
    <w:next w:val="a"/>
    <w:uiPriority w:val="1"/>
    <w:rsid w:val="001D5EA0"/>
    <w:pPr>
      <w:spacing w:beforeLines="100" w:before="100" w:line="240" w:lineRule="auto"/>
      <w:ind w:firstLine="100"/>
    </w:pPr>
  </w:style>
  <w:style w:type="paragraph" w:styleId="a9">
    <w:name w:val="caption"/>
    <w:basedOn w:val="a"/>
    <w:next w:val="a"/>
    <w:uiPriority w:val="35"/>
    <w:unhideWhenUsed/>
    <w:qFormat/>
    <w:rsid w:val="004136EC"/>
    <w:pPr>
      <w:ind w:firstLine="189"/>
      <w:jc w:val="center"/>
    </w:pPr>
    <w:rPr>
      <w:b/>
      <w:bCs/>
    </w:rPr>
  </w:style>
  <w:style w:type="character" w:customStyle="1" w:styleId="40">
    <w:name w:val="見出し 4 (文字)"/>
    <w:basedOn w:val="a0"/>
    <w:link w:val="4"/>
    <w:uiPriority w:val="9"/>
    <w:rsid w:val="0093617A"/>
    <w:rPr>
      <w:rFonts w:ascii="Times New Roman" w:eastAsia="ＭＳ 明朝" w:hAnsi="Times New Roman"/>
      <w:sz w:val="24"/>
      <w:szCs w:val="24"/>
    </w:rPr>
  </w:style>
  <w:style w:type="paragraph" w:styleId="aa">
    <w:name w:val="header"/>
    <w:basedOn w:val="a"/>
    <w:link w:val="ab"/>
    <w:uiPriority w:val="99"/>
    <w:unhideWhenUsed/>
    <w:rsid w:val="00FF6EBA"/>
    <w:pPr>
      <w:tabs>
        <w:tab w:val="center" w:pos="4252"/>
        <w:tab w:val="right" w:pos="8504"/>
      </w:tabs>
      <w:snapToGrid w:val="0"/>
    </w:pPr>
  </w:style>
  <w:style w:type="character" w:customStyle="1" w:styleId="ab">
    <w:name w:val="ヘッダー (文字)"/>
    <w:basedOn w:val="a0"/>
    <w:link w:val="aa"/>
    <w:uiPriority w:val="99"/>
    <w:rsid w:val="00FF6EBA"/>
    <w:rPr>
      <w:rFonts w:ascii="Times New Roman" w:eastAsia="ＭＳ 明朝" w:hAnsi="Times New Roman"/>
      <w:sz w:val="24"/>
    </w:rPr>
  </w:style>
  <w:style w:type="paragraph" w:styleId="ac">
    <w:name w:val="footer"/>
    <w:basedOn w:val="a"/>
    <w:link w:val="ad"/>
    <w:uiPriority w:val="99"/>
    <w:unhideWhenUsed/>
    <w:rsid w:val="00FF6EBA"/>
    <w:pPr>
      <w:tabs>
        <w:tab w:val="center" w:pos="4252"/>
        <w:tab w:val="right" w:pos="8504"/>
      </w:tabs>
      <w:snapToGrid w:val="0"/>
    </w:pPr>
  </w:style>
  <w:style w:type="character" w:customStyle="1" w:styleId="ad">
    <w:name w:val="フッター (文字)"/>
    <w:basedOn w:val="a0"/>
    <w:link w:val="ac"/>
    <w:uiPriority w:val="99"/>
    <w:rsid w:val="00FF6EBA"/>
    <w:rPr>
      <w:rFonts w:ascii="Times New Roman" w:eastAsia="ＭＳ 明朝" w:hAnsi="Times New Roman"/>
      <w:sz w:val="24"/>
    </w:rPr>
  </w:style>
  <w:style w:type="table" w:styleId="ae">
    <w:name w:val="Table Grid"/>
    <w:basedOn w:val="a1"/>
    <w:uiPriority w:val="5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AF2688"/>
  </w:style>
  <w:style w:type="paragraph" w:styleId="21">
    <w:name w:val="toc 2"/>
    <w:basedOn w:val="a"/>
    <w:next w:val="a"/>
    <w:autoRedefine/>
    <w:uiPriority w:val="39"/>
    <w:unhideWhenUsed/>
    <w:rsid w:val="00AF2688"/>
    <w:pPr>
      <w:ind w:leftChars="100" w:left="240"/>
    </w:pPr>
  </w:style>
  <w:style w:type="paragraph" w:styleId="31">
    <w:name w:val="toc 3"/>
    <w:basedOn w:val="a"/>
    <w:next w:val="a"/>
    <w:autoRedefine/>
    <w:uiPriority w:val="39"/>
    <w:unhideWhenUsed/>
    <w:rsid w:val="00AF2688"/>
    <w:pPr>
      <w:ind w:leftChars="200" w:left="480"/>
    </w:pPr>
  </w:style>
  <w:style w:type="character" w:styleId="af0">
    <w:name w:val="Hyperlink"/>
    <w:basedOn w:val="a0"/>
    <w:uiPriority w:val="99"/>
    <w:unhideWhenUsed/>
    <w:rsid w:val="00AF2688"/>
    <w:rPr>
      <w:color w:val="0563C1" w:themeColor="hyperlink"/>
      <w:u w:val="single"/>
    </w:rPr>
  </w:style>
  <w:style w:type="paragraph" w:styleId="af1">
    <w:name w:val="Balloon Text"/>
    <w:basedOn w:val="a"/>
    <w:link w:val="af2"/>
    <w:uiPriority w:val="99"/>
    <w:semiHidden/>
    <w:unhideWhenUsed/>
    <w:rsid w:val="00682F1F"/>
    <w:pPr>
      <w:spacing w:line="240" w:lineRule="auto"/>
    </w:pPr>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682F1F"/>
    <w:rPr>
      <w:rFonts w:asciiTheme="majorHAnsi" w:eastAsiaTheme="majorEastAsia" w:hAnsiTheme="majorHAnsi" w:cstheme="majorBidi"/>
      <w:sz w:val="18"/>
      <w:szCs w:val="18"/>
    </w:rPr>
  </w:style>
  <w:style w:type="character" w:styleId="af3">
    <w:name w:val="FollowedHyperlink"/>
    <w:basedOn w:val="a0"/>
    <w:uiPriority w:val="99"/>
    <w:semiHidden/>
    <w:unhideWhenUsed/>
    <w:rsid w:val="00682F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7926">
      <w:bodyDiv w:val="1"/>
      <w:marLeft w:val="0"/>
      <w:marRight w:val="0"/>
      <w:marTop w:val="0"/>
      <w:marBottom w:val="0"/>
      <w:divBdr>
        <w:top w:val="none" w:sz="0" w:space="0" w:color="auto"/>
        <w:left w:val="none" w:sz="0" w:space="0" w:color="auto"/>
        <w:bottom w:val="none" w:sz="0" w:space="0" w:color="auto"/>
        <w:right w:val="none" w:sz="0" w:space="0" w:color="auto"/>
      </w:divBdr>
    </w:div>
    <w:div w:id="66924359">
      <w:bodyDiv w:val="1"/>
      <w:marLeft w:val="0"/>
      <w:marRight w:val="0"/>
      <w:marTop w:val="0"/>
      <w:marBottom w:val="0"/>
      <w:divBdr>
        <w:top w:val="none" w:sz="0" w:space="0" w:color="auto"/>
        <w:left w:val="none" w:sz="0" w:space="0" w:color="auto"/>
        <w:bottom w:val="none" w:sz="0" w:space="0" w:color="auto"/>
        <w:right w:val="none" w:sz="0" w:space="0" w:color="auto"/>
      </w:divBdr>
    </w:div>
    <w:div w:id="167866293">
      <w:bodyDiv w:val="1"/>
      <w:marLeft w:val="0"/>
      <w:marRight w:val="0"/>
      <w:marTop w:val="0"/>
      <w:marBottom w:val="0"/>
      <w:divBdr>
        <w:top w:val="none" w:sz="0" w:space="0" w:color="auto"/>
        <w:left w:val="none" w:sz="0" w:space="0" w:color="auto"/>
        <w:bottom w:val="none" w:sz="0" w:space="0" w:color="auto"/>
        <w:right w:val="none" w:sz="0" w:space="0" w:color="auto"/>
      </w:divBdr>
    </w:div>
    <w:div w:id="306206457">
      <w:bodyDiv w:val="1"/>
      <w:marLeft w:val="0"/>
      <w:marRight w:val="0"/>
      <w:marTop w:val="0"/>
      <w:marBottom w:val="0"/>
      <w:divBdr>
        <w:top w:val="none" w:sz="0" w:space="0" w:color="auto"/>
        <w:left w:val="none" w:sz="0" w:space="0" w:color="auto"/>
        <w:bottom w:val="none" w:sz="0" w:space="0" w:color="auto"/>
        <w:right w:val="none" w:sz="0" w:space="0" w:color="auto"/>
      </w:divBdr>
    </w:div>
    <w:div w:id="672219697">
      <w:bodyDiv w:val="1"/>
      <w:marLeft w:val="0"/>
      <w:marRight w:val="0"/>
      <w:marTop w:val="0"/>
      <w:marBottom w:val="0"/>
      <w:divBdr>
        <w:top w:val="none" w:sz="0" w:space="0" w:color="auto"/>
        <w:left w:val="none" w:sz="0" w:space="0" w:color="auto"/>
        <w:bottom w:val="none" w:sz="0" w:space="0" w:color="auto"/>
        <w:right w:val="none" w:sz="0" w:space="0" w:color="auto"/>
      </w:divBdr>
    </w:div>
    <w:div w:id="678586891">
      <w:bodyDiv w:val="1"/>
      <w:marLeft w:val="0"/>
      <w:marRight w:val="0"/>
      <w:marTop w:val="0"/>
      <w:marBottom w:val="0"/>
      <w:divBdr>
        <w:top w:val="none" w:sz="0" w:space="0" w:color="auto"/>
        <w:left w:val="none" w:sz="0" w:space="0" w:color="auto"/>
        <w:bottom w:val="none" w:sz="0" w:space="0" w:color="auto"/>
        <w:right w:val="none" w:sz="0" w:space="0" w:color="auto"/>
      </w:divBdr>
    </w:div>
    <w:div w:id="773134332">
      <w:bodyDiv w:val="1"/>
      <w:marLeft w:val="0"/>
      <w:marRight w:val="0"/>
      <w:marTop w:val="0"/>
      <w:marBottom w:val="0"/>
      <w:divBdr>
        <w:top w:val="none" w:sz="0" w:space="0" w:color="auto"/>
        <w:left w:val="none" w:sz="0" w:space="0" w:color="auto"/>
        <w:bottom w:val="none" w:sz="0" w:space="0" w:color="auto"/>
        <w:right w:val="none" w:sz="0" w:space="0" w:color="auto"/>
      </w:divBdr>
    </w:div>
    <w:div w:id="802425308">
      <w:bodyDiv w:val="1"/>
      <w:marLeft w:val="0"/>
      <w:marRight w:val="0"/>
      <w:marTop w:val="0"/>
      <w:marBottom w:val="0"/>
      <w:divBdr>
        <w:top w:val="none" w:sz="0" w:space="0" w:color="auto"/>
        <w:left w:val="none" w:sz="0" w:space="0" w:color="auto"/>
        <w:bottom w:val="none" w:sz="0" w:space="0" w:color="auto"/>
        <w:right w:val="none" w:sz="0" w:space="0" w:color="auto"/>
      </w:divBdr>
    </w:div>
    <w:div w:id="867645326">
      <w:bodyDiv w:val="1"/>
      <w:marLeft w:val="0"/>
      <w:marRight w:val="0"/>
      <w:marTop w:val="0"/>
      <w:marBottom w:val="0"/>
      <w:divBdr>
        <w:top w:val="none" w:sz="0" w:space="0" w:color="auto"/>
        <w:left w:val="none" w:sz="0" w:space="0" w:color="auto"/>
        <w:bottom w:val="none" w:sz="0" w:space="0" w:color="auto"/>
        <w:right w:val="none" w:sz="0" w:space="0" w:color="auto"/>
      </w:divBdr>
    </w:div>
    <w:div w:id="961888160">
      <w:bodyDiv w:val="1"/>
      <w:marLeft w:val="0"/>
      <w:marRight w:val="0"/>
      <w:marTop w:val="0"/>
      <w:marBottom w:val="0"/>
      <w:divBdr>
        <w:top w:val="none" w:sz="0" w:space="0" w:color="auto"/>
        <w:left w:val="none" w:sz="0" w:space="0" w:color="auto"/>
        <w:bottom w:val="none" w:sz="0" w:space="0" w:color="auto"/>
        <w:right w:val="none" w:sz="0" w:space="0" w:color="auto"/>
      </w:divBdr>
    </w:div>
    <w:div w:id="1033263688">
      <w:bodyDiv w:val="1"/>
      <w:marLeft w:val="0"/>
      <w:marRight w:val="0"/>
      <w:marTop w:val="0"/>
      <w:marBottom w:val="0"/>
      <w:divBdr>
        <w:top w:val="none" w:sz="0" w:space="0" w:color="auto"/>
        <w:left w:val="none" w:sz="0" w:space="0" w:color="auto"/>
        <w:bottom w:val="none" w:sz="0" w:space="0" w:color="auto"/>
        <w:right w:val="none" w:sz="0" w:space="0" w:color="auto"/>
      </w:divBdr>
    </w:div>
    <w:div w:id="1209414029">
      <w:bodyDiv w:val="1"/>
      <w:marLeft w:val="0"/>
      <w:marRight w:val="0"/>
      <w:marTop w:val="0"/>
      <w:marBottom w:val="0"/>
      <w:divBdr>
        <w:top w:val="none" w:sz="0" w:space="0" w:color="auto"/>
        <w:left w:val="none" w:sz="0" w:space="0" w:color="auto"/>
        <w:bottom w:val="none" w:sz="0" w:space="0" w:color="auto"/>
        <w:right w:val="none" w:sz="0" w:space="0" w:color="auto"/>
      </w:divBdr>
    </w:div>
    <w:div w:id="1265382966">
      <w:bodyDiv w:val="1"/>
      <w:marLeft w:val="0"/>
      <w:marRight w:val="0"/>
      <w:marTop w:val="0"/>
      <w:marBottom w:val="0"/>
      <w:divBdr>
        <w:top w:val="none" w:sz="0" w:space="0" w:color="auto"/>
        <w:left w:val="none" w:sz="0" w:space="0" w:color="auto"/>
        <w:bottom w:val="none" w:sz="0" w:space="0" w:color="auto"/>
        <w:right w:val="none" w:sz="0" w:space="0" w:color="auto"/>
      </w:divBdr>
    </w:div>
    <w:div w:id="1282493862">
      <w:bodyDiv w:val="1"/>
      <w:marLeft w:val="0"/>
      <w:marRight w:val="0"/>
      <w:marTop w:val="0"/>
      <w:marBottom w:val="0"/>
      <w:divBdr>
        <w:top w:val="none" w:sz="0" w:space="0" w:color="auto"/>
        <w:left w:val="none" w:sz="0" w:space="0" w:color="auto"/>
        <w:bottom w:val="none" w:sz="0" w:space="0" w:color="auto"/>
        <w:right w:val="none" w:sz="0" w:space="0" w:color="auto"/>
      </w:divBdr>
    </w:div>
    <w:div w:id="1294940045">
      <w:bodyDiv w:val="1"/>
      <w:marLeft w:val="0"/>
      <w:marRight w:val="0"/>
      <w:marTop w:val="0"/>
      <w:marBottom w:val="0"/>
      <w:divBdr>
        <w:top w:val="none" w:sz="0" w:space="0" w:color="auto"/>
        <w:left w:val="none" w:sz="0" w:space="0" w:color="auto"/>
        <w:bottom w:val="none" w:sz="0" w:space="0" w:color="auto"/>
        <w:right w:val="none" w:sz="0" w:space="0" w:color="auto"/>
      </w:divBdr>
    </w:div>
    <w:div w:id="1299458215">
      <w:bodyDiv w:val="1"/>
      <w:marLeft w:val="0"/>
      <w:marRight w:val="0"/>
      <w:marTop w:val="0"/>
      <w:marBottom w:val="0"/>
      <w:divBdr>
        <w:top w:val="none" w:sz="0" w:space="0" w:color="auto"/>
        <w:left w:val="none" w:sz="0" w:space="0" w:color="auto"/>
        <w:bottom w:val="none" w:sz="0" w:space="0" w:color="auto"/>
        <w:right w:val="none" w:sz="0" w:space="0" w:color="auto"/>
      </w:divBdr>
    </w:div>
    <w:div w:id="1544900550">
      <w:bodyDiv w:val="1"/>
      <w:marLeft w:val="0"/>
      <w:marRight w:val="0"/>
      <w:marTop w:val="0"/>
      <w:marBottom w:val="0"/>
      <w:divBdr>
        <w:top w:val="none" w:sz="0" w:space="0" w:color="auto"/>
        <w:left w:val="none" w:sz="0" w:space="0" w:color="auto"/>
        <w:bottom w:val="none" w:sz="0" w:space="0" w:color="auto"/>
        <w:right w:val="none" w:sz="0" w:space="0" w:color="auto"/>
      </w:divBdr>
    </w:div>
    <w:div w:id="1567184419">
      <w:bodyDiv w:val="1"/>
      <w:marLeft w:val="0"/>
      <w:marRight w:val="0"/>
      <w:marTop w:val="0"/>
      <w:marBottom w:val="0"/>
      <w:divBdr>
        <w:top w:val="none" w:sz="0" w:space="0" w:color="auto"/>
        <w:left w:val="none" w:sz="0" w:space="0" w:color="auto"/>
        <w:bottom w:val="none" w:sz="0" w:space="0" w:color="auto"/>
        <w:right w:val="none" w:sz="0" w:space="0" w:color="auto"/>
      </w:divBdr>
    </w:div>
    <w:div w:id="1578131347">
      <w:bodyDiv w:val="1"/>
      <w:marLeft w:val="0"/>
      <w:marRight w:val="0"/>
      <w:marTop w:val="0"/>
      <w:marBottom w:val="0"/>
      <w:divBdr>
        <w:top w:val="none" w:sz="0" w:space="0" w:color="auto"/>
        <w:left w:val="none" w:sz="0" w:space="0" w:color="auto"/>
        <w:bottom w:val="none" w:sz="0" w:space="0" w:color="auto"/>
        <w:right w:val="none" w:sz="0" w:space="0" w:color="auto"/>
      </w:divBdr>
    </w:div>
    <w:div w:id="1612081576">
      <w:bodyDiv w:val="1"/>
      <w:marLeft w:val="0"/>
      <w:marRight w:val="0"/>
      <w:marTop w:val="0"/>
      <w:marBottom w:val="0"/>
      <w:divBdr>
        <w:top w:val="none" w:sz="0" w:space="0" w:color="auto"/>
        <w:left w:val="none" w:sz="0" w:space="0" w:color="auto"/>
        <w:bottom w:val="none" w:sz="0" w:space="0" w:color="auto"/>
        <w:right w:val="none" w:sz="0" w:space="0" w:color="auto"/>
      </w:divBdr>
    </w:div>
    <w:div w:id="1646547905">
      <w:bodyDiv w:val="1"/>
      <w:marLeft w:val="0"/>
      <w:marRight w:val="0"/>
      <w:marTop w:val="0"/>
      <w:marBottom w:val="0"/>
      <w:divBdr>
        <w:top w:val="none" w:sz="0" w:space="0" w:color="auto"/>
        <w:left w:val="none" w:sz="0" w:space="0" w:color="auto"/>
        <w:bottom w:val="none" w:sz="0" w:space="0" w:color="auto"/>
        <w:right w:val="none" w:sz="0" w:space="0" w:color="auto"/>
      </w:divBdr>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 w:id="2005236285">
      <w:bodyDiv w:val="1"/>
      <w:marLeft w:val="0"/>
      <w:marRight w:val="0"/>
      <w:marTop w:val="0"/>
      <w:marBottom w:val="0"/>
      <w:divBdr>
        <w:top w:val="none" w:sz="0" w:space="0" w:color="auto"/>
        <w:left w:val="none" w:sz="0" w:space="0" w:color="auto"/>
        <w:bottom w:val="none" w:sz="0" w:space="0" w:color="auto"/>
        <w:right w:val="none" w:sz="0" w:space="0" w:color="auto"/>
      </w:divBdr>
    </w:div>
    <w:div w:id="2130855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jpeg"/><Relationship Id="rId47" Type="http://schemas.openxmlformats.org/officeDocument/2006/relationships/hyperlink" Target="https://www.arduino.cc/en/software" TargetMode="External"/><Relationship Id="rId63" Type="http://schemas.openxmlformats.org/officeDocument/2006/relationships/image" Target="media/image47.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3.PNG"/><Relationship Id="rId112" Type="http://schemas.openxmlformats.org/officeDocument/2006/relationships/hyperlink" Target="https://ja.wikipedia.org/wiki/Arduino" TargetMode="External"/><Relationship Id="rId16" Type="http://schemas.openxmlformats.org/officeDocument/2006/relationships/image" Target="media/image3.png"/><Relationship Id="rId107" Type="http://schemas.openxmlformats.org/officeDocument/2006/relationships/hyperlink" Target="https://java.com/ja/download/manual.jsp" TargetMode="External"/><Relationship Id="rId11" Type="http://schemas.openxmlformats.org/officeDocument/2006/relationships/footer" Target="footer2.xml"/><Relationship Id="rId32" Type="http://schemas.openxmlformats.org/officeDocument/2006/relationships/image" Target="media/image17.jpeg"/><Relationship Id="rId37" Type="http://schemas.openxmlformats.org/officeDocument/2006/relationships/image" Target="media/image20.jpe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jpeg"/><Relationship Id="rId48" Type="http://schemas.openxmlformats.org/officeDocument/2006/relationships/image" Target="media/image31.PNG"/><Relationship Id="rId64" Type="http://schemas.openxmlformats.org/officeDocument/2006/relationships/image" Target="media/image50.png"/><Relationship Id="rId69" Type="http://schemas.openxmlformats.org/officeDocument/2006/relationships/image" Target="media/image51.PNG"/><Relationship Id="rId113" Type="http://schemas.openxmlformats.org/officeDocument/2006/relationships/hyperlink" Target="https://ja.wikipedia.org/wiki/&#12471;&#12522;&#12450;&#12523;&#36890;&#20449;"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1.png"/><Relationship Id="rId106" Type="http://schemas.openxmlformats.org/officeDocument/2006/relationships/image" Target="media/image92.jpe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9.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jpeg"/><Relationship Id="rId109" Type="http://schemas.openxmlformats.org/officeDocument/2006/relationships/image" Target="media/image94.png"/><Relationship Id="rId34" Type="http://schemas.openxmlformats.org/officeDocument/2006/relationships/image" Target="media/image21.jpeg"/><Relationship Id="rId50" Type="http://schemas.openxmlformats.org/officeDocument/2006/relationships/image" Target="media/image34.PNG"/><Relationship Id="rId55" Type="http://schemas.openxmlformats.org/officeDocument/2006/relationships/image" Target="media/image37.jp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1.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hyperlink" Target="https://www.shumi-tech.online/entry/2019/05/30/%E3%83%AF%E3%83%B3%E3%83%9C%E3%82%BF%E3%83%B3%E3%82%AD%E3%83%BC%E3%83%9C%E3%83%BC%E3%83%89%E3%81%AE%E3%83%97%E3%83%AD%E3%82%B0%E3%83%A9%E3%83%9F%E3%83%B3%E3%82%B0" TargetMode="External"/><Relationship Id="rId115"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5.jpeg"/><Relationship Id="rId35" Type="http://schemas.openxmlformats.org/officeDocument/2006/relationships/image" Target="media/image22.jpeg"/><Relationship Id="rId56" Type="http://schemas.openxmlformats.org/officeDocument/2006/relationships/image" Target="media/image38.jpg"/><Relationship Id="rId77" Type="http://schemas.openxmlformats.org/officeDocument/2006/relationships/image" Target="media/image57.PNG"/><Relationship Id="rId100" Type="http://schemas.openxmlformats.org/officeDocument/2006/relationships/image" Target="media/image84.png"/><Relationship Id="rId105" Type="http://schemas.openxmlformats.org/officeDocument/2006/relationships/image" Target="media/image87.jpe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jpe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70.PNG"/><Relationship Id="rId111" Type="http://schemas.openxmlformats.org/officeDocument/2006/relationships/hyperlink" Target="https://www.shumi-tech.online/entry/2019/04/29/%E3%83%AF%E3%83%B3%E3%83%9C%E3%82%BF%E3%83%B3%E3%82%AD%E3%83%BC%E3%83%9C%E3%83%BC%E3%83%89%E3%81%AE%E7%B5%84%E3%81%BF%E7%AB%8B%E3%81%A6%E6%96%B9"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21700-47FC-4860-B3D4-02FA13D14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2563</TotalTime>
  <Pages>54</Pages>
  <Words>2929</Words>
  <Characters>16698</Characters>
  <Application>Microsoft Office Word</Application>
  <DocSecurity>0</DocSecurity>
  <Lines>139</Lines>
  <Paragraphs>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y20508</cp:lastModifiedBy>
  <cp:revision>54</cp:revision>
  <cp:lastPrinted>2022-03-08T01:44:00Z</cp:lastPrinted>
  <dcterms:created xsi:type="dcterms:W3CDTF">2022-02-09T09:17:00Z</dcterms:created>
  <dcterms:modified xsi:type="dcterms:W3CDTF">2022-03-08T02:04:00Z</dcterms:modified>
</cp:coreProperties>
</file>